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806528" w14:textId="77777777" w:rsidR="00C40509" w:rsidRDefault="00000000">
      <w:pPr>
        <w:spacing w:line="240" w:lineRule="auto"/>
        <w:jc w:val="center"/>
        <w:rPr>
          <w:b/>
          <w:sz w:val="40"/>
          <w:szCs w:val="40"/>
        </w:rPr>
      </w:pPr>
      <w:r>
        <w:rPr>
          <w:b/>
          <w:sz w:val="40"/>
          <w:szCs w:val="40"/>
        </w:rPr>
        <w:t>LAPORAN APLIKASI LAUNDRY</w:t>
      </w:r>
    </w:p>
    <w:p w14:paraId="7DB59282" w14:textId="77777777" w:rsidR="00C40509" w:rsidRDefault="00000000">
      <w:pPr>
        <w:spacing w:line="240" w:lineRule="auto"/>
        <w:jc w:val="center"/>
        <w:rPr>
          <w:b/>
          <w:sz w:val="40"/>
          <w:szCs w:val="40"/>
        </w:rPr>
      </w:pPr>
      <w:r>
        <w:rPr>
          <w:b/>
          <w:sz w:val="40"/>
          <w:szCs w:val="40"/>
        </w:rPr>
        <w:t xml:space="preserve">Nama: Agung Permana </w:t>
      </w:r>
    </w:p>
    <w:p w14:paraId="39C28368" w14:textId="77777777" w:rsidR="00C40509" w:rsidRDefault="00000000">
      <w:pPr>
        <w:spacing w:line="240" w:lineRule="auto"/>
        <w:jc w:val="center"/>
        <w:rPr>
          <w:b/>
          <w:sz w:val="40"/>
          <w:szCs w:val="40"/>
        </w:rPr>
      </w:pPr>
      <w:r>
        <w:rPr>
          <w:b/>
          <w:sz w:val="40"/>
          <w:szCs w:val="40"/>
        </w:rPr>
        <w:t>Kelas: XII RPL 1</w:t>
      </w:r>
    </w:p>
    <w:p w14:paraId="7638021F" w14:textId="77777777" w:rsidR="00C40509" w:rsidRDefault="00000000">
      <w:pPr>
        <w:spacing w:line="240" w:lineRule="auto"/>
        <w:jc w:val="center"/>
        <w:rPr>
          <w:i/>
          <w:sz w:val="20"/>
          <w:szCs w:val="20"/>
          <w:u w:val="single"/>
        </w:rPr>
      </w:pPr>
      <w:r>
        <w:rPr>
          <w:i/>
          <w:noProof/>
          <w:sz w:val="20"/>
          <w:szCs w:val="20"/>
          <w:u w:val="single"/>
        </w:rPr>
        <w:drawing>
          <wp:inline distT="0" distB="0" distL="0" distR="0" wp14:anchorId="1FE7DFDD" wp14:editId="1D83D2BE">
            <wp:extent cx="3261815" cy="3261815"/>
            <wp:effectExtent l="0" t="0" r="0" b="0"/>
            <wp:docPr id="7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
                    <a:srcRect/>
                    <a:stretch>
                      <a:fillRect/>
                    </a:stretch>
                  </pic:blipFill>
                  <pic:spPr>
                    <a:xfrm>
                      <a:off x="0" y="0"/>
                      <a:ext cx="3261815" cy="3261815"/>
                    </a:xfrm>
                    <a:prstGeom prst="rect">
                      <a:avLst/>
                    </a:prstGeom>
                    <a:ln/>
                  </pic:spPr>
                </pic:pic>
              </a:graphicData>
            </a:graphic>
          </wp:inline>
        </w:drawing>
      </w:r>
    </w:p>
    <w:p w14:paraId="7173B7AC" w14:textId="77777777" w:rsidR="00F120BA" w:rsidRDefault="00000000" w:rsidP="00F120BA">
      <w:pPr>
        <w:spacing w:line="240" w:lineRule="auto"/>
        <w:jc w:val="center"/>
        <w:rPr>
          <w:i/>
          <w:sz w:val="20"/>
          <w:szCs w:val="20"/>
          <w:u w:val="single"/>
        </w:rPr>
        <w:sectPr w:rsidR="00F120BA">
          <w:headerReference w:type="default" r:id="rId8"/>
          <w:pgSz w:w="11906" w:h="16838"/>
          <w:pgMar w:top="1440" w:right="1440" w:bottom="1440" w:left="1440" w:header="708" w:footer="708" w:gutter="0"/>
          <w:pgNumType w:start="1"/>
          <w:cols w:space="720"/>
        </w:sectPr>
      </w:pPr>
      <w:r>
        <w:rPr>
          <w:i/>
          <w:sz w:val="20"/>
          <w:szCs w:val="20"/>
          <w:u w:val="single"/>
        </w:rPr>
        <w:t>SMK SANGKURIANG 1 CIMAHI</w:t>
      </w:r>
    </w:p>
    <w:p w14:paraId="0DA18849" w14:textId="5D68D506" w:rsidR="00C40509" w:rsidRPr="00F120BA" w:rsidRDefault="00C40509" w:rsidP="00F120BA">
      <w:pPr>
        <w:spacing w:line="240" w:lineRule="auto"/>
        <w:jc w:val="center"/>
        <w:rPr>
          <w:i/>
          <w:sz w:val="20"/>
          <w:szCs w:val="20"/>
          <w:u w:val="single"/>
        </w:rPr>
      </w:pPr>
    </w:p>
    <w:p w14:paraId="08F60927" w14:textId="77777777" w:rsidR="00C40509" w:rsidRDefault="00000000">
      <w:pPr>
        <w:spacing w:line="240" w:lineRule="auto"/>
        <w:rPr>
          <w:b/>
          <w:sz w:val="20"/>
          <w:szCs w:val="20"/>
        </w:rPr>
      </w:pPr>
      <w:r>
        <w:rPr>
          <w:b/>
          <w:sz w:val="20"/>
          <w:szCs w:val="20"/>
        </w:rPr>
        <w:t>Kata Pengantar</w:t>
      </w:r>
    </w:p>
    <w:p w14:paraId="61C9CC39" w14:textId="77777777" w:rsidR="00C40509" w:rsidRDefault="00000000">
      <w:pPr>
        <w:spacing w:line="240" w:lineRule="auto"/>
        <w:rPr>
          <w:sz w:val="20"/>
          <w:szCs w:val="20"/>
        </w:rPr>
      </w:pPr>
      <w:r>
        <w:rPr>
          <w:sz w:val="20"/>
          <w:szCs w:val="20"/>
        </w:rPr>
        <w:t>Assalamualaikum Wr.Wb</w:t>
      </w:r>
    </w:p>
    <w:p w14:paraId="15AC833F" w14:textId="77777777" w:rsidR="00C40509" w:rsidRDefault="00000000">
      <w:pPr>
        <w:spacing w:line="240" w:lineRule="auto"/>
        <w:rPr>
          <w:sz w:val="20"/>
          <w:szCs w:val="20"/>
        </w:rPr>
      </w:pPr>
      <w:r>
        <w:rPr>
          <w:sz w:val="20"/>
          <w:szCs w:val="20"/>
        </w:rPr>
        <w:t xml:space="preserve">Segala puji dan syukur kami panjatkan kehadirat Allah SWT yang telah melimpahkan berjuta anugrah, hikmat, kenikmatan serta karunia-nya kepada kami, sehingga kami dapat menyelesaikan laporan dokumentasi ini. </w:t>
      </w:r>
    </w:p>
    <w:p w14:paraId="1633C7E1" w14:textId="77777777" w:rsidR="00C40509" w:rsidRDefault="00000000">
      <w:pPr>
        <w:spacing w:line="240" w:lineRule="auto"/>
        <w:rPr>
          <w:sz w:val="20"/>
          <w:szCs w:val="20"/>
        </w:rPr>
      </w:pPr>
      <w:r>
        <w:rPr>
          <w:sz w:val="20"/>
          <w:szCs w:val="20"/>
        </w:rPr>
        <w:t>Laporan Dokumentasi ini dibuat guna memenuhi salah satu syarat untuk memenuhi sebagian dari Ujian Kompter pada jurusan Rekayasa Perangkat Lunak.</w:t>
      </w:r>
    </w:p>
    <w:p w14:paraId="5B87BADC" w14:textId="77777777" w:rsidR="00C40509" w:rsidRDefault="00000000">
      <w:pPr>
        <w:spacing w:line="240" w:lineRule="auto"/>
        <w:rPr>
          <w:sz w:val="20"/>
          <w:szCs w:val="20"/>
        </w:rPr>
      </w:pPr>
      <w:r>
        <w:rPr>
          <w:sz w:val="20"/>
          <w:szCs w:val="20"/>
        </w:rPr>
        <w:t>Dengan ini kami berterima kasih kepada pembimbing yang selama kurang lebih 3 tahun membimbing kami untuk menyelesaikan Ujian Komputer ini, sebab laporan ini dapat dibuat dan diselesaikan dengan adanya bantuan dari pihak pembimbing dan sekolah. Oleh karena itu kami mengucapkan terima kasih, laporan ini dapar disusun dan diselesaikan dengan baik dan lancar berkat bantuan dari berbagai pihak.</w:t>
      </w:r>
    </w:p>
    <w:p w14:paraId="011865A3" w14:textId="77777777" w:rsidR="00C40509" w:rsidRDefault="00000000">
      <w:pPr>
        <w:spacing w:line="240" w:lineRule="auto"/>
        <w:rPr>
          <w:b/>
          <w:sz w:val="20"/>
          <w:szCs w:val="20"/>
        </w:rPr>
      </w:pPr>
      <w:r>
        <w:rPr>
          <w:b/>
          <w:sz w:val="20"/>
          <w:szCs w:val="20"/>
        </w:rPr>
        <w:t xml:space="preserve">Latar Belakang </w:t>
      </w:r>
    </w:p>
    <w:p w14:paraId="1FFFDE48" w14:textId="77777777" w:rsidR="00C40509" w:rsidRDefault="00000000">
      <w:pPr>
        <w:spacing w:line="240" w:lineRule="auto"/>
        <w:rPr>
          <w:sz w:val="20"/>
          <w:szCs w:val="20"/>
        </w:rPr>
      </w:pPr>
      <w:r>
        <w:rPr>
          <w:sz w:val="20"/>
          <w:szCs w:val="20"/>
        </w:rPr>
        <w:tab/>
        <w:t>Laporan Dokumentasi merupakan salah satu tugas yang diwajibkan untuk siswa siswi yang mengikuti ujian komputer (UJIKOM), sebab salah satu syarat nya adalah membuat laporan dokumentasi agar bisa mengikut sertakan ujian.</w:t>
      </w:r>
    </w:p>
    <w:p w14:paraId="35FF2F3F" w14:textId="77777777" w:rsidR="00C40509" w:rsidRDefault="00000000">
      <w:pPr>
        <w:spacing w:line="240" w:lineRule="auto"/>
        <w:rPr>
          <w:b/>
          <w:sz w:val="20"/>
          <w:szCs w:val="20"/>
        </w:rPr>
      </w:pPr>
      <w:r>
        <w:rPr>
          <w:b/>
          <w:sz w:val="20"/>
          <w:szCs w:val="20"/>
        </w:rPr>
        <w:tab/>
      </w:r>
    </w:p>
    <w:p w14:paraId="19C466FB" w14:textId="77777777" w:rsidR="00C40509" w:rsidRDefault="00000000">
      <w:pPr>
        <w:spacing w:line="240" w:lineRule="auto"/>
        <w:rPr>
          <w:b/>
          <w:sz w:val="20"/>
          <w:szCs w:val="20"/>
        </w:rPr>
      </w:pPr>
      <w:r>
        <w:rPr>
          <w:b/>
          <w:sz w:val="20"/>
          <w:szCs w:val="20"/>
        </w:rPr>
        <w:t>Maksud dan Tujuan</w:t>
      </w:r>
    </w:p>
    <w:p w14:paraId="1EAF7A4F" w14:textId="77777777" w:rsidR="00C40509" w:rsidRDefault="00000000">
      <w:pPr>
        <w:spacing w:line="240" w:lineRule="auto"/>
        <w:rPr>
          <w:sz w:val="20"/>
          <w:szCs w:val="20"/>
        </w:rPr>
      </w:pPr>
      <w:r>
        <w:rPr>
          <w:sz w:val="20"/>
          <w:szCs w:val="20"/>
        </w:rPr>
        <w:tab/>
        <w:t>Maksud dan Tujuan diadakannya ujian ini adalah untuk menguji kemampuan siswa atau siswi dalam bidang perangkat lunak ini. Tujuan adanya Ujian Komputer ini antara lain:</w:t>
      </w:r>
    </w:p>
    <w:p w14:paraId="4CF3FB58" w14:textId="77777777" w:rsidR="00C40509" w:rsidRDefault="00000000">
      <w:pPr>
        <w:numPr>
          <w:ilvl w:val="0"/>
          <w:numId w:val="6"/>
        </w:numPr>
        <w:pBdr>
          <w:top w:val="nil"/>
          <w:left w:val="nil"/>
          <w:bottom w:val="nil"/>
          <w:right w:val="nil"/>
          <w:between w:val="nil"/>
        </w:pBdr>
        <w:spacing w:after="0" w:line="240" w:lineRule="auto"/>
        <w:rPr>
          <w:color w:val="000000"/>
          <w:sz w:val="20"/>
          <w:szCs w:val="20"/>
        </w:rPr>
      </w:pPr>
      <w:r>
        <w:rPr>
          <w:color w:val="000000"/>
          <w:sz w:val="20"/>
          <w:szCs w:val="20"/>
        </w:rPr>
        <w:t>Memenuhi syarat agar dapat lulus dari sekolah</w:t>
      </w:r>
    </w:p>
    <w:p w14:paraId="46FE4638" w14:textId="77777777" w:rsidR="00C40509" w:rsidRDefault="00000000">
      <w:pPr>
        <w:numPr>
          <w:ilvl w:val="0"/>
          <w:numId w:val="6"/>
        </w:numPr>
        <w:pBdr>
          <w:top w:val="nil"/>
          <w:left w:val="nil"/>
          <w:bottom w:val="nil"/>
          <w:right w:val="nil"/>
          <w:between w:val="nil"/>
        </w:pBdr>
        <w:spacing w:after="0" w:line="240" w:lineRule="auto"/>
        <w:rPr>
          <w:color w:val="000000"/>
          <w:sz w:val="20"/>
          <w:szCs w:val="20"/>
        </w:rPr>
      </w:pPr>
      <w:r>
        <w:rPr>
          <w:color w:val="000000"/>
          <w:sz w:val="20"/>
          <w:szCs w:val="20"/>
        </w:rPr>
        <w:t>Membekali pengalaman di dalam dunia IT</w:t>
      </w:r>
    </w:p>
    <w:p w14:paraId="23D8B7B9" w14:textId="77777777" w:rsidR="00C40509" w:rsidRDefault="00000000">
      <w:pPr>
        <w:numPr>
          <w:ilvl w:val="0"/>
          <w:numId w:val="6"/>
        </w:numPr>
        <w:pBdr>
          <w:top w:val="nil"/>
          <w:left w:val="nil"/>
          <w:bottom w:val="nil"/>
          <w:right w:val="nil"/>
          <w:between w:val="nil"/>
        </w:pBdr>
        <w:spacing w:after="0" w:line="240" w:lineRule="auto"/>
        <w:rPr>
          <w:color w:val="000000"/>
          <w:sz w:val="20"/>
          <w:szCs w:val="20"/>
        </w:rPr>
      </w:pPr>
      <w:r>
        <w:rPr>
          <w:color w:val="000000"/>
          <w:sz w:val="20"/>
          <w:szCs w:val="20"/>
        </w:rPr>
        <w:t>Meningkatkan serta memperluas pengalaman dalam mengatasi masalah komputer</w:t>
      </w:r>
    </w:p>
    <w:p w14:paraId="4C0D04D4" w14:textId="77777777" w:rsidR="00C40509" w:rsidRDefault="00000000">
      <w:pPr>
        <w:numPr>
          <w:ilvl w:val="0"/>
          <w:numId w:val="6"/>
        </w:numPr>
        <w:pBdr>
          <w:top w:val="nil"/>
          <w:left w:val="nil"/>
          <w:bottom w:val="nil"/>
          <w:right w:val="nil"/>
          <w:between w:val="nil"/>
        </w:pBdr>
        <w:spacing w:after="0" w:line="240" w:lineRule="auto"/>
        <w:rPr>
          <w:color w:val="000000"/>
          <w:sz w:val="20"/>
          <w:szCs w:val="20"/>
        </w:rPr>
      </w:pPr>
      <w:r>
        <w:rPr>
          <w:color w:val="000000"/>
          <w:sz w:val="20"/>
          <w:szCs w:val="20"/>
        </w:rPr>
        <w:t>Melatih kemampuan siswa agar terbiasa pada dunia IT yang sesungguhnya</w:t>
      </w:r>
    </w:p>
    <w:p w14:paraId="2A7F23F1" w14:textId="77777777" w:rsidR="00C40509" w:rsidRDefault="00C40509">
      <w:pPr>
        <w:pBdr>
          <w:top w:val="nil"/>
          <w:left w:val="nil"/>
          <w:bottom w:val="nil"/>
          <w:right w:val="nil"/>
          <w:between w:val="nil"/>
        </w:pBdr>
        <w:spacing w:after="0" w:line="240" w:lineRule="auto"/>
        <w:ind w:left="720"/>
        <w:rPr>
          <w:color w:val="000000"/>
          <w:sz w:val="20"/>
          <w:szCs w:val="20"/>
        </w:rPr>
      </w:pPr>
    </w:p>
    <w:p w14:paraId="6A928FBE" w14:textId="77777777" w:rsidR="00C40509" w:rsidRDefault="00C40509">
      <w:pPr>
        <w:pBdr>
          <w:top w:val="nil"/>
          <w:left w:val="nil"/>
          <w:bottom w:val="nil"/>
          <w:right w:val="nil"/>
          <w:between w:val="nil"/>
        </w:pBdr>
        <w:spacing w:line="240" w:lineRule="auto"/>
        <w:ind w:left="720"/>
        <w:rPr>
          <w:color w:val="000000"/>
          <w:sz w:val="20"/>
          <w:szCs w:val="20"/>
        </w:rPr>
      </w:pPr>
    </w:p>
    <w:p w14:paraId="13A158E6" w14:textId="77777777" w:rsidR="00C40509" w:rsidRDefault="00000000">
      <w:pPr>
        <w:spacing w:line="240" w:lineRule="auto"/>
        <w:jc w:val="center"/>
        <w:rPr>
          <w:b/>
          <w:sz w:val="28"/>
          <w:szCs w:val="28"/>
        </w:rPr>
      </w:pPr>
      <w:r>
        <w:rPr>
          <w:b/>
          <w:sz w:val="28"/>
          <w:szCs w:val="28"/>
        </w:rPr>
        <w:t>Gambaran umum aplikasi</w:t>
      </w:r>
    </w:p>
    <w:p w14:paraId="2FDC201C" w14:textId="77777777" w:rsidR="00C40509" w:rsidRDefault="00000000">
      <w:pPr>
        <w:spacing w:line="240" w:lineRule="auto"/>
        <w:jc w:val="both"/>
      </w:pPr>
      <w:r>
        <w:rPr>
          <w:b/>
          <w:sz w:val="28"/>
          <w:szCs w:val="28"/>
        </w:rPr>
        <w:tab/>
      </w:r>
      <w:r>
        <w:t>Perancangan sistem informasi pelayanan jasa laundry ini secara sederhana dapat digambarkan sebagai bentuk fasilitas yang memberikan pelayanan pengolahan order laundry,satus order laundry, data laporan, dan pengambilan secara otomatis. Kasir tidak perlu sulit lagi data order laundry, data bahan baku dan membuat laporan tiap bulannya karena program yang penulis rancang sudah otomatis.</w:t>
      </w:r>
    </w:p>
    <w:p w14:paraId="2AC8A0A0" w14:textId="77777777" w:rsidR="00C40509" w:rsidRDefault="00C40509">
      <w:pPr>
        <w:spacing w:line="240" w:lineRule="auto"/>
        <w:jc w:val="both"/>
      </w:pPr>
    </w:p>
    <w:p w14:paraId="6DC6D46B" w14:textId="77777777" w:rsidR="00C40509" w:rsidRDefault="00000000">
      <w:pPr>
        <w:spacing w:line="240" w:lineRule="auto"/>
        <w:jc w:val="center"/>
        <w:rPr>
          <w:b/>
          <w:sz w:val="24"/>
          <w:szCs w:val="24"/>
        </w:rPr>
      </w:pPr>
      <w:r>
        <w:rPr>
          <w:b/>
          <w:sz w:val="24"/>
          <w:szCs w:val="24"/>
        </w:rPr>
        <w:t>TOOLS YANG DIGUNAKAN</w:t>
      </w:r>
    </w:p>
    <w:tbl>
      <w:tblPr>
        <w:tblStyle w:val="a"/>
        <w:tblW w:w="992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8"/>
        <w:gridCol w:w="2823"/>
        <w:gridCol w:w="5267"/>
        <w:gridCol w:w="1275"/>
      </w:tblGrid>
      <w:tr w:rsidR="00C40509" w14:paraId="3E99B1FD" w14:textId="77777777">
        <w:tc>
          <w:tcPr>
            <w:tcW w:w="558" w:type="dxa"/>
          </w:tcPr>
          <w:p w14:paraId="7FCFF2D8" w14:textId="77777777" w:rsidR="00C40509" w:rsidRDefault="00000000">
            <w:pPr>
              <w:jc w:val="center"/>
              <w:rPr>
                <w:b/>
                <w:sz w:val="24"/>
                <w:szCs w:val="24"/>
              </w:rPr>
            </w:pPr>
            <w:r>
              <w:rPr>
                <w:b/>
                <w:sz w:val="24"/>
                <w:szCs w:val="24"/>
              </w:rPr>
              <w:t>NO</w:t>
            </w:r>
          </w:p>
        </w:tc>
        <w:tc>
          <w:tcPr>
            <w:tcW w:w="2823" w:type="dxa"/>
          </w:tcPr>
          <w:p w14:paraId="67A450E9" w14:textId="77777777" w:rsidR="00C40509" w:rsidRDefault="00000000">
            <w:pPr>
              <w:jc w:val="center"/>
              <w:rPr>
                <w:b/>
                <w:sz w:val="24"/>
                <w:szCs w:val="24"/>
              </w:rPr>
            </w:pPr>
            <w:r>
              <w:rPr>
                <w:b/>
                <w:sz w:val="24"/>
                <w:szCs w:val="24"/>
              </w:rPr>
              <w:t>Nama</w:t>
            </w:r>
          </w:p>
          <w:p w14:paraId="25C0F202" w14:textId="77777777" w:rsidR="00C40509" w:rsidRDefault="00000000">
            <w:pPr>
              <w:jc w:val="center"/>
              <w:rPr>
                <w:b/>
                <w:sz w:val="24"/>
                <w:szCs w:val="24"/>
              </w:rPr>
            </w:pPr>
            <w:r>
              <w:rPr>
                <w:b/>
                <w:sz w:val="24"/>
                <w:szCs w:val="24"/>
              </w:rPr>
              <w:t>alat/komponen/bahan</w:t>
            </w:r>
          </w:p>
        </w:tc>
        <w:tc>
          <w:tcPr>
            <w:tcW w:w="5267" w:type="dxa"/>
          </w:tcPr>
          <w:p w14:paraId="7610F7C3" w14:textId="77777777" w:rsidR="00C40509" w:rsidRDefault="00000000">
            <w:pPr>
              <w:jc w:val="center"/>
              <w:rPr>
                <w:b/>
                <w:sz w:val="24"/>
                <w:szCs w:val="24"/>
              </w:rPr>
            </w:pPr>
            <w:r>
              <w:rPr>
                <w:b/>
                <w:sz w:val="24"/>
                <w:szCs w:val="24"/>
              </w:rPr>
              <w:t>Spesifikasi minimal</w:t>
            </w:r>
          </w:p>
        </w:tc>
        <w:tc>
          <w:tcPr>
            <w:tcW w:w="1275" w:type="dxa"/>
          </w:tcPr>
          <w:p w14:paraId="03FDE729" w14:textId="77777777" w:rsidR="00C40509" w:rsidRDefault="00000000">
            <w:pPr>
              <w:jc w:val="center"/>
              <w:rPr>
                <w:b/>
                <w:sz w:val="24"/>
                <w:szCs w:val="24"/>
              </w:rPr>
            </w:pPr>
            <w:r>
              <w:rPr>
                <w:b/>
                <w:sz w:val="24"/>
                <w:szCs w:val="24"/>
              </w:rPr>
              <w:t>Jumlah</w:t>
            </w:r>
          </w:p>
        </w:tc>
      </w:tr>
      <w:tr w:rsidR="00C40509" w14:paraId="0A14F5AA" w14:textId="77777777">
        <w:tc>
          <w:tcPr>
            <w:tcW w:w="558" w:type="dxa"/>
          </w:tcPr>
          <w:p w14:paraId="294E0330" w14:textId="77777777" w:rsidR="00C40509" w:rsidRDefault="00000000">
            <w:pPr>
              <w:jc w:val="center"/>
              <w:rPr>
                <w:b/>
                <w:sz w:val="24"/>
                <w:szCs w:val="24"/>
              </w:rPr>
            </w:pPr>
            <w:r>
              <w:rPr>
                <w:b/>
                <w:sz w:val="24"/>
                <w:szCs w:val="24"/>
              </w:rPr>
              <w:t>1</w:t>
            </w:r>
          </w:p>
        </w:tc>
        <w:tc>
          <w:tcPr>
            <w:tcW w:w="2823" w:type="dxa"/>
          </w:tcPr>
          <w:p w14:paraId="30DD1ED5" w14:textId="77777777" w:rsidR="00C40509" w:rsidRDefault="00000000">
            <w:pPr>
              <w:jc w:val="center"/>
              <w:rPr>
                <w:b/>
                <w:sz w:val="24"/>
                <w:szCs w:val="24"/>
              </w:rPr>
            </w:pPr>
            <w:r>
              <w:rPr>
                <w:b/>
                <w:sz w:val="24"/>
                <w:szCs w:val="24"/>
              </w:rPr>
              <w:t>2</w:t>
            </w:r>
          </w:p>
        </w:tc>
        <w:tc>
          <w:tcPr>
            <w:tcW w:w="5267" w:type="dxa"/>
          </w:tcPr>
          <w:p w14:paraId="2DF4956A" w14:textId="77777777" w:rsidR="00C40509" w:rsidRDefault="00000000">
            <w:pPr>
              <w:jc w:val="center"/>
              <w:rPr>
                <w:b/>
                <w:sz w:val="24"/>
                <w:szCs w:val="24"/>
              </w:rPr>
            </w:pPr>
            <w:r>
              <w:rPr>
                <w:b/>
                <w:sz w:val="24"/>
                <w:szCs w:val="24"/>
              </w:rPr>
              <w:t>3</w:t>
            </w:r>
          </w:p>
        </w:tc>
        <w:tc>
          <w:tcPr>
            <w:tcW w:w="1275" w:type="dxa"/>
          </w:tcPr>
          <w:p w14:paraId="1B14DAA7" w14:textId="77777777" w:rsidR="00C40509" w:rsidRDefault="00000000">
            <w:pPr>
              <w:jc w:val="center"/>
              <w:rPr>
                <w:b/>
                <w:sz w:val="24"/>
                <w:szCs w:val="24"/>
              </w:rPr>
            </w:pPr>
            <w:r>
              <w:rPr>
                <w:b/>
                <w:sz w:val="24"/>
                <w:szCs w:val="24"/>
              </w:rPr>
              <w:t>4</w:t>
            </w:r>
          </w:p>
        </w:tc>
      </w:tr>
      <w:tr w:rsidR="00C40509" w14:paraId="6106F060" w14:textId="77777777">
        <w:trPr>
          <w:trHeight w:val="194"/>
        </w:trPr>
        <w:tc>
          <w:tcPr>
            <w:tcW w:w="558" w:type="dxa"/>
          </w:tcPr>
          <w:p w14:paraId="612128B0" w14:textId="77777777" w:rsidR="00C40509" w:rsidRDefault="00C40509">
            <w:pPr>
              <w:rPr>
                <w:b/>
                <w:sz w:val="24"/>
                <w:szCs w:val="24"/>
              </w:rPr>
            </w:pPr>
          </w:p>
        </w:tc>
        <w:tc>
          <w:tcPr>
            <w:tcW w:w="2823" w:type="dxa"/>
          </w:tcPr>
          <w:p w14:paraId="5022CF0A" w14:textId="77777777" w:rsidR="00C40509" w:rsidRDefault="00000000">
            <w:pPr>
              <w:jc w:val="center"/>
              <w:rPr>
                <w:b/>
                <w:sz w:val="24"/>
                <w:szCs w:val="24"/>
              </w:rPr>
            </w:pPr>
            <w:r>
              <w:rPr>
                <w:b/>
                <w:sz w:val="24"/>
                <w:szCs w:val="24"/>
              </w:rPr>
              <w:t>alat</w:t>
            </w:r>
          </w:p>
        </w:tc>
        <w:tc>
          <w:tcPr>
            <w:tcW w:w="5267" w:type="dxa"/>
          </w:tcPr>
          <w:p w14:paraId="626D8A13" w14:textId="77777777" w:rsidR="00C40509" w:rsidRDefault="00C40509">
            <w:pPr>
              <w:rPr>
                <w:b/>
                <w:sz w:val="24"/>
                <w:szCs w:val="24"/>
              </w:rPr>
            </w:pPr>
          </w:p>
        </w:tc>
        <w:tc>
          <w:tcPr>
            <w:tcW w:w="1275" w:type="dxa"/>
          </w:tcPr>
          <w:p w14:paraId="1F56D3C5" w14:textId="77777777" w:rsidR="00C40509" w:rsidRDefault="00C40509">
            <w:pPr>
              <w:rPr>
                <w:b/>
                <w:sz w:val="24"/>
                <w:szCs w:val="24"/>
              </w:rPr>
            </w:pPr>
          </w:p>
        </w:tc>
      </w:tr>
      <w:tr w:rsidR="00C40509" w14:paraId="77ADBBE3" w14:textId="77777777">
        <w:tc>
          <w:tcPr>
            <w:tcW w:w="558" w:type="dxa"/>
          </w:tcPr>
          <w:p w14:paraId="62407B79" w14:textId="77777777" w:rsidR="00C40509" w:rsidRDefault="00000000">
            <w:pPr>
              <w:jc w:val="center"/>
              <w:rPr>
                <w:sz w:val="24"/>
                <w:szCs w:val="24"/>
              </w:rPr>
            </w:pPr>
            <w:r>
              <w:rPr>
                <w:sz w:val="24"/>
                <w:szCs w:val="24"/>
              </w:rPr>
              <w:t>1</w:t>
            </w:r>
          </w:p>
        </w:tc>
        <w:tc>
          <w:tcPr>
            <w:tcW w:w="2823" w:type="dxa"/>
          </w:tcPr>
          <w:p w14:paraId="5ECDC0AC" w14:textId="77777777" w:rsidR="00C40509" w:rsidRDefault="00000000">
            <w:pPr>
              <w:rPr>
                <w:sz w:val="24"/>
                <w:szCs w:val="24"/>
              </w:rPr>
            </w:pPr>
            <w:r>
              <w:rPr>
                <w:sz w:val="24"/>
                <w:szCs w:val="24"/>
              </w:rPr>
              <w:t>Komputer(PC/Laptop)yang</w:t>
            </w:r>
          </w:p>
          <w:p w14:paraId="16658005" w14:textId="77777777" w:rsidR="00C40509" w:rsidRDefault="00000000">
            <w:pPr>
              <w:rPr>
                <w:sz w:val="24"/>
                <w:szCs w:val="24"/>
              </w:rPr>
            </w:pPr>
            <w:r>
              <w:rPr>
                <w:sz w:val="24"/>
                <w:szCs w:val="24"/>
              </w:rPr>
              <w:t>Difungsikan sebagai server</w:t>
            </w:r>
          </w:p>
        </w:tc>
        <w:tc>
          <w:tcPr>
            <w:tcW w:w="5267" w:type="dxa"/>
          </w:tcPr>
          <w:p w14:paraId="4EED0B1E" w14:textId="77777777" w:rsidR="00C40509" w:rsidRDefault="00000000">
            <w:pPr>
              <w:numPr>
                <w:ilvl w:val="0"/>
                <w:numId w:val="4"/>
              </w:numPr>
              <w:pBdr>
                <w:top w:val="nil"/>
                <w:left w:val="nil"/>
                <w:bottom w:val="nil"/>
                <w:right w:val="nil"/>
                <w:between w:val="nil"/>
              </w:pBdr>
              <w:rPr>
                <w:b/>
                <w:color w:val="000000"/>
                <w:sz w:val="24"/>
                <w:szCs w:val="24"/>
              </w:rPr>
            </w:pPr>
            <w:r>
              <w:rPr>
                <w:color w:val="000000"/>
                <w:sz w:val="24"/>
                <w:szCs w:val="24"/>
              </w:rPr>
              <w:t xml:space="preserve">Procesor: Dual Core 2,4 GHz(2,93GHz untuk yang memilih </w:t>
            </w:r>
            <w:r>
              <w:rPr>
                <w:i/>
                <w:color w:val="000000"/>
              </w:rPr>
              <w:t>platform mobile</w:t>
            </w:r>
            <w:r>
              <w:rPr>
                <w:color w:val="000000"/>
                <w:sz w:val="24"/>
                <w:szCs w:val="24"/>
              </w:rPr>
              <w:t>)</w:t>
            </w:r>
          </w:p>
          <w:p w14:paraId="76D06CCA" w14:textId="77777777" w:rsidR="00C40509" w:rsidRDefault="00000000">
            <w:pPr>
              <w:numPr>
                <w:ilvl w:val="0"/>
                <w:numId w:val="4"/>
              </w:numPr>
              <w:pBdr>
                <w:top w:val="nil"/>
                <w:left w:val="nil"/>
                <w:bottom w:val="nil"/>
                <w:right w:val="nil"/>
                <w:between w:val="nil"/>
              </w:pBdr>
              <w:rPr>
                <w:b/>
                <w:color w:val="000000"/>
                <w:sz w:val="24"/>
                <w:szCs w:val="24"/>
              </w:rPr>
            </w:pPr>
            <w:r>
              <w:rPr>
                <w:color w:val="000000"/>
                <w:sz w:val="24"/>
                <w:szCs w:val="24"/>
              </w:rPr>
              <w:t xml:space="preserve">RAM : 2GB(4GB untuk yang memilih </w:t>
            </w:r>
            <w:r>
              <w:rPr>
                <w:i/>
                <w:color w:val="000000"/>
              </w:rPr>
              <w:t>Platform mobile</w:t>
            </w:r>
            <w:r>
              <w:rPr>
                <w:color w:val="000000"/>
                <w:sz w:val="24"/>
                <w:szCs w:val="24"/>
              </w:rPr>
              <w:t>)</w:t>
            </w:r>
          </w:p>
          <w:p w14:paraId="34EA7AFE" w14:textId="77777777" w:rsidR="00C40509" w:rsidRDefault="00000000">
            <w:pPr>
              <w:numPr>
                <w:ilvl w:val="0"/>
                <w:numId w:val="4"/>
              </w:numPr>
              <w:pBdr>
                <w:top w:val="nil"/>
                <w:left w:val="nil"/>
                <w:bottom w:val="nil"/>
                <w:right w:val="nil"/>
                <w:between w:val="nil"/>
              </w:pBdr>
              <w:rPr>
                <w:b/>
                <w:color w:val="000000"/>
                <w:sz w:val="24"/>
                <w:szCs w:val="24"/>
              </w:rPr>
            </w:pPr>
            <w:r>
              <w:rPr>
                <w:color w:val="000000"/>
                <w:sz w:val="24"/>
                <w:szCs w:val="24"/>
              </w:rPr>
              <w:t>Keyboard</w:t>
            </w:r>
          </w:p>
          <w:p w14:paraId="227D349F" w14:textId="77777777" w:rsidR="00C40509" w:rsidRDefault="00000000">
            <w:pPr>
              <w:numPr>
                <w:ilvl w:val="0"/>
                <w:numId w:val="4"/>
              </w:numPr>
              <w:pBdr>
                <w:top w:val="nil"/>
                <w:left w:val="nil"/>
                <w:bottom w:val="nil"/>
                <w:right w:val="nil"/>
                <w:between w:val="nil"/>
              </w:pBdr>
              <w:rPr>
                <w:b/>
                <w:color w:val="000000"/>
                <w:sz w:val="24"/>
                <w:szCs w:val="24"/>
              </w:rPr>
            </w:pPr>
            <w:r>
              <w:rPr>
                <w:color w:val="000000"/>
                <w:sz w:val="24"/>
                <w:szCs w:val="24"/>
              </w:rPr>
              <w:t xml:space="preserve">Mouse </w:t>
            </w:r>
          </w:p>
          <w:p w14:paraId="38588324" w14:textId="77777777" w:rsidR="00C40509" w:rsidRDefault="00000000">
            <w:pPr>
              <w:numPr>
                <w:ilvl w:val="0"/>
                <w:numId w:val="4"/>
              </w:numPr>
              <w:pBdr>
                <w:top w:val="nil"/>
                <w:left w:val="nil"/>
                <w:bottom w:val="nil"/>
                <w:right w:val="nil"/>
                <w:between w:val="nil"/>
              </w:pBdr>
              <w:spacing w:after="160"/>
              <w:rPr>
                <w:b/>
                <w:color w:val="000000"/>
                <w:sz w:val="24"/>
                <w:szCs w:val="24"/>
              </w:rPr>
            </w:pPr>
            <w:r>
              <w:rPr>
                <w:color w:val="000000"/>
                <w:sz w:val="24"/>
                <w:szCs w:val="24"/>
              </w:rPr>
              <w:lastRenderedPageBreak/>
              <w:t xml:space="preserve">Monitor </w:t>
            </w:r>
          </w:p>
        </w:tc>
        <w:tc>
          <w:tcPr>
            <w:tcW w:w="1275" w:type="dxa"/>
          </w:tcPr>
          <w:p w14:paraId="36ABCB94" w14:textId="77777777" w:rsidR="00C40509" w:rsidRDefault="00000000">
            <w:pPr>
              <w:jc w:val="center"/>
              <w:rPr>
                <w:sz w:val="24"/>
                <w:szCs w:val="24"/>
              </w:rPr>
            </w:pPr>
            <w:r>
              <w:rPr>
                <w:sz w:val="24"/>
                <w:szCs w:val="24"/>
              </w:rPr>
              <w:lastRenderedPageBreak/>
              <w:t>1</w:t>
            </w:r>
          </w:p>
        </w:tc>
      </w:tr>
      <w:tr w:rsidR="00C40509" w14:paraId="52250F55" w14:textId="77777777">
        <w:tc>
          <w:tcPr>
            <w:tcW w:w="558" w:type="dxa"/>
          </w:tcPr>
          <w:p w14:paraId="5F0DEC79" w14:textId="77777777" w:rsidR="00C40509" w:rsidRDefault="00000000">
            <w:pPr>
              <w:jc w:val="center"/>
              <w:rPr>
                <w:sz w:val="24"/>
                <w:szCs w:val="24"/>
              </w:rPr>
            </w:pPr>
            <w:r>
              <w:rPr>
                <w:sz w:val="24"/>
                <w:szCs w:val="24"/>
              </w:rPr>
              <w:t>2</w:t>
            </w:r>
          </w:p>
        </w:tc>
        <w:tc>
          <w:tcPr>
            <w:tcW w:w="2823" w:type="dxa"/>
          </w:tcPr>
          <w:p w14:paraId="3435C549" w14:textId="77777777" w:rsidR="00C40509" w:rsidRDefault="00000000">
            <w:pPr>
              <w:rPr>
                <w:sz w:val="24"/>
                <w:szCs w:val="24"/>
              </w:rPr>
            </w:pPr>
            <w:r>
              <w:rPr>
                <w:sz w:val="24"/>
                <w:szCs w:val="24"/>
              </w:rPr>
              <w:t>Komputer(PC/Laptop)yang</w:t>
            </w:r>
          </w:p>
          <w:p w14:paraId="0DDE4782" w14:textId="77777777" w:rsidR="00C40509" w:rsidRDefault="00000000">
            <w:pPr>
              <w:rPr>
                <w:b/>
                <w:sz w:val="24"/>
                <w:szCs w:val="24"/>
              </w:rPr>
            </w:pPr>
            <w:r>
              <w:rPr>
                <w:sz w:val="24"/>
                <w:szCs w:val="24"/>
              </w:rPr>
              <w:t>Difungsikan sebagai server</w:t>
            </w:r>
          </w:p>
        </w:tc>
        <w:tc>
          <w:tcPr>
            <w:tcW w:w="5267" w:type="dxa"/>
          </w:tcPr>
          <w:p w14:paraId="2369EC5E" w14:textId="77777777" w:rsidR="00C40509" w:rsidRDefault="00000000">
            <w:pPr>
              <w:numPr>
                <w:ilvl w:val="0"/>
                <w:numId w:val="4"/>
              </w:numPr>
              <w:pBdr>
                <w:top w:val="nil"/>
                <w:left w:val="nil"/>
                <w:bottom w:val="nil"/>
                <w:right w:val="nil"/>
                <w:between w:val="nil"/>
              </w:pBdr>
              <w:rPr>
                <w:b/>
                <w:color w:val="000000"/>
                <w:sz w:val="24"/>
                <w:szCs w:val="24"/>
              </w:rPr>
            </w:pPr>
            <w:r>
              <w:rPr>
                <w:color w:val="000000"/>
                <w:sz w:val="24"/>
                <w:szCs w:val="24"/>
              </w:rPr>
              <w:t xml:space="preserve">Procesor: Dual Core 2,4 GHz(2,93GHz untuk yang memilih </w:t>
            </w:r>
            <w:r>
              <w:rPr>
                <w:i/>
                <w:color w:val="000000"/>
              </w:rPr>
              <w:t>platform mobile</w:t>
            </w:r>
            <w:r>
              <w:rPr>
                <w:color w:val="000000"/>
                <w:sz w:val="24"/>
                <w:szCs w:val="24"/>
              </w:rPr>
              <w:t>)</w:t>
            </w:r>
          </w:p>
          <w:p w14:paraId="319D9715" w14:textId="77777777" w:rsidR="00C40509" w:rsidRDefault="00000000">
            <w:pPr>
              <w:numPr>
                <w:ilvl w:val="0"/>
                <w:numId w:val="4"/>
              </w:numPr>
              <w:pBdr>
                <w:top w:val="nil"/>
                <w:left w:val="nil"/>
                <w:bottom w:val="nil"/>
                <w:right w:val="nil"/>
                <w:between w:val="nil"/>
              </w:pBdr>
              <w:rPr>
                <w:b/>
                <w:color w:val="000000"/>
                <w:sz w:val="24"/>
                <w:szCs w:val="24"/>
              </w:rPr>
            </w:pPr>
            <w:r>
              <w:rPr>
                <w:color w:val="000000"/>
                <w:sz w:val="24"/>
                <w:szCs w:val="24"/>
              </w:rPr>
              <w:t xml:space="preserve">RAM : 2GB(4GB untuk yang memilih </w:t>
            </w:r>
            <w:r>
              <w:rPr>
                <w:i/>
                <w:color w:val="000000"/>
              </w:rPr>
              <w:t>Platform mobile</w:t>
            </w:r>
            <w:r>
              <w:rPr>
                <w:color w:val="000000"/>
                <w:sz w:val="24"/>
                <w:szCs w:val="24"/>
              </w:rPr>
              <w:t>)</w:t>
            </w:r>
          </w:p>
          <w:p w14:paraId="05B9DEAB" w14:textId="77777777" w:rsidR="00C40509" w:rsidRDefault="00000000">
            <w:pPr>
              <w:numPr>
                <w:ilvl w:val="0"/>
                <w:numId w:val="4"/>
              </w:numPr>
              <w:pBdr>
                <w:top w:val="nil"/>
                <w:left w:val="nil"/>
                <w:bottom w:val="nil"/>
                <w:right w:val="nil"/>
                <w:between w:val="nil"/>
              </w:pBdr>
              <w:rPr>
                <w:b/>
                <w:color w:val="000000"/>
                <w:sz w:val="24"/>
                <w:szCs w:val="24"/>
              </w:rPr>
            </w:pPr>
            <w:r>
              <w:rPr>
                <w:color w:val="000000"/>
                <w:sz w:val="24"/>
                <w:szCs w:val="24"/>
              </w:rPr>
              <w:t>Keyboard</w:t>
            </w:r>
          </w:p>
          <w:p w14:paraId="469FF806" w14:textId="77777777" w:rsidR="00C40509" w:rsidRDefault="00000000">
            <w:pPr>
              <w:numPr>
                <w:ilvl w:val="0"/>
                <w:numId w:val="4"/>
              </w:numPr>
              <w:pBdr>
                <w:top w:val="nil"/>
                <w:left w:val="nil"/>
                <w:bottom w:val="nil"/>
                <w:right w:val="nil"/>
                <w:between w:val="nil"/>
              </w:pBdr>
              <w:spacing w:after="160"/>
              <w:rPr>
                <w:b/>
                <w:color w:val="000000"/>
                <w:sz w:val="24"/>
                <w:szCs w:val="24"/>
              </w:rPr>
            </w:pPr>
            <w:r>
              <w:rPr>
                <w:color w:val="000000"/>
                <w:sz w:val="24"/>
                <w:szCs w:val="24"/>
              </w:rPr>
              <w:t xml:space="preserve">Mouse </w:t>
            </w:r>
          </w:p>
          <w:p w14:paraId="01FAD6F9" w14:textId="77777777" w:rsidR="00C40509" w:rsidRDefault="00000000">
            <w:pPr>
              <w:rPr>
                <w:b/>
                <w:sz w:val="24"/>
                <w:szCs w:val="24"/>
              </w:rPr>
            </w:pPr>
            <w:r>
              <w:rPr>
                <w:sz w:val="24"/>
                <w:szCs w:val="24"/>
              </w:rPr>
              <w:t>Monitor</w:t>
            </w:r>
          </w:p>
        </w:tc>
        <w:tc>
          <w:tcPr>
            <w:tcW w:w="1275" w:type="dxa"/>
          </w:tcPr>
          <w:p w14:paraId="0F15CB4D" w14:textId="77777777" w:rsidR="00C40509" w:rsidRDefault="00000000">
            <w:pPr>
              <w:jc w:val="center"/>
              <w:rPr>
                <w:sz w:val="24"/>
                <w:szCs w:val="24"/>
              </w:rPr>
            </w:pPr>
            <w:r>
              <w:rPr>
                <w:sz w:val="24"/>
                <w:szCs w:val="24"/>
              </w:rPr>
              <w:t>1</w:t>
            </w:r>
          </w:p>
        </w:tc>
      </w:tr>
      <w:tr w:rsidR="00C40509" w14:paraId="13B4422D" w14:textId="77777777">
        <w:tc>
          <w:tcPr>
            <w:tcW w:w="558" w:type="dxa"/>
          </w:tcPr>
          <w:p w14:paraId="72CA0FDC" w14:textId="77777777" w:rsidR="00C40509" w:rsidRDefault="00000000">
            <w:pPr>
              <w:jc w:val="center"/>
              <w:rPr>
                <w:sz w:val="24"/>
                <w:szCs w:val="24"/>
              </w:rPr>
            </w:pPr>
            <w:r>
              <w:rPr>
                <w:sz w:val="24"/>
                <w:szCs w:val="24"/>
              </w:rPr>
              <w:t>3</w:t>
            </w:r>
          </w:p>
        </w:tc>
        <w:tc>
          <w:tcPr>
            <w:tcW w:w="2823" w:type="dxa"/>
          </w:tcPr>
          <w:p w14:paraId="4CCF5EE9" w14:textId="77777777" w:rsidR="00C40509" w:rsidRDefault="00000000">
            <w:pPr>
              <w:pStyle w:val="Heading4"/>
              <w:outlineLvl w:val="3"/>
            </w:pPr>
            <w:r>
              <w:rPr>
                <w:color w:val="000000"/>
              </w:rPr>
              <w:t xml:space="preserve">Mobile device </w:t>
            </w:r>
          </w:p>
        </w:tc>
        <w:tc>
          <w:tcPr>
            <w:tcW w:w="5267" w:type="dxa"/>
          </w:tcPr>
          <w:p w14:paraId="4A78F160" w14:textId="77777777" w:rsidR="00C40509" w:rsidRDefault="00000000">
            <w:pPr>
              <w:rPr>
                <w:sz w:val="24"/>
                <w:szCs w:val="24"/>
              </w:rPr>
            </w:pPr>
            <w:r>
              <w:rPr>
                <w:sz w:val="24"/>
                <w:szCs w:val="24"/>
              </w:rPr>
              <w:t>Mendukung android</w:t>
            </w:r>
          </w:p>
        </w:tc>
        <w:tc>
          <w:tcPr>
            <w:tcW w:w="1275" w:type="dxa"/>
          </w:tcPr>
          <w:p w14:paraId="1CD0DCD3" w14:textId="77777777" w:rsidR="00C40509" w:rsidRDefault="00000000">
            <w:pPr>
              <w:jc w:val="center"/>
              <w:rPr>
                <w:sz w:val="24"/>
                <w:szCs w:val="24"/>
              </w:rPr>
            </w:pPr>
            <w:r>
              <w:rPr>
                <w:sz w:val="24"/>
                <w:szCs w:val="24"/>
              </w:rPr>
              <w:t>1</w:t>
            </w:r>
          </w:p>
        </w:tc>
      </w:tr>
      <w:tr w:rsidR="00C40509" w14:paraId="59D9D294" w14:textId="77777777">
        <w:tc>
          <w:tcPr>
            <w:tcW w:w="558" w:type="dxa"/>
          </w:tcPr>
          <w:p w14:paraId="055B82AE" w14:textId="77777777" w:rsidR="00C40509" w:rsidRDefault="00000000">
            <w:pPr>
              <w:jc w:val="center"/>
              <w:rPr>
                <w:sz w:val="24"/>
                <w:szCs w:val="24"/>
              </w:rPr>
            </w:pPr>
            <w:r>
              <w:rPr>
                <w:sz w:val="24"/>
                <w:szCs w:val="24"/>
              </w:rPr>
              <w:t>4</w:t>
            </w:r>
          </w:p>
        </w:tc>
        <w:tc>
          <w:tcPr>
            <w:tcW w:w="2823" w:type="dxa"/>
          </w:tcPr>
          <w:p w14:paraId="22B107E2" w14:textId="77777777" w:rsidR="00C40509" w:rsidRDefault="00000000">
            <w:pPr>
              <w:rPr>
                <w:sz w:val="24"/>
                <w:szCs w:val="24"/>
              </w:rPr>
            </w:pPr>
            <w:r>
              <w:rPr>
                <w:sz w:val="24"/>
                <w:szCs w:val="24"/>
              </w:rPr>
              <w:t>Jaringan komputer</w:t>
            </w:r>
          </w:p>
        </w:tc>
        <w:tc>
          <w:tcPr>
            <w:tcW w:w="5267" w:type="dxa"/>
          </w:tcPr>
          <w:p w14:paraId="7C882531" w14:textId="77777777" w:rsidR="00C40509" w:rsidRDefault="00000000">
            <w:pPr>
              <w:numPr>
                <w:ilvl w:val="0"/>
                <w:numId w:val="4"/>
              </w:numPr>
              <w:pBdr>
                <w:top w:val="nil"/>
                <w:left w:val="nil"/>
                <w:bottom w:val="nil"/>
                <w:right w:val="nil"/>
                <w:between w:val="nil"/>
              </w:pBdr>
              <w:spacing w:after="160"/>
              <w:rPr>
                <w:b/>
                <w:color w:val="000000"/>
                <w:sz w:val="24"/>
                <w:szCs w:val="24"/>
              </w:rPr>
            </w:pPr>
            <w:r>
              <w:rPr>
                <w:color w:val="000000"/>
                <w:sz w:val="24"/>
                <w:szCs w:val="24"/>
              </w:rPr>
              <w:t xml:space="preserve">Menghubungkan komputer server – client dan/atau </w:t>
            </w:r>
            <w:r>
              <w:rPr>
                <w:i/>
                <w:color w:val="000000"/>
              </w:rPr>
              <w:t>mobile device</w:t>
            </w:r>
          </w:p>
        </w:tc>
        <w:tc>
          <w:tcPr>
            <w:tcW w:w="1275" w:type="dxa"/>
          </w:tcPr>
          <w:p w14:paraId="0E07BC92" w14:textId="77777777" w:rsidR="00C40509" w:rsidRDefault="00C40509">
            <w:pPr>
              <w:rPr>
                <w:b/>
                <w:sz w:val="24"/>
                <w:szCs w:val="24"/>
              </w:rPr>
            </w:pPr>
          </w:p>
        </w:tc>
      </w:tr>
      <w:tr w:rsidR="00C40509" w14:paraId="105D229D" w14:textId="77777777">
        <w:tc>
          <w:tcPr>
            <w:tcW w:w="558" w:type="dxa"/>
          </w:tcPr>
          <w:p w14:paraId="147051AF" w14:textId="77777777" w:rsidR="00C40509" w:rsidRDefault="00C40509">
            <w:pPr>
              <w:rPr>
                <w:b/>
                <w:sz w:val="24"/>
                <w:szCs w:val="24"/>
              </w:rPr>
            </w:pPr>
          </w:p>
        </w:tc>
        <w:tc>
          <w:tcPr>
            <w:tcW w:w="2823" w:type="dxa"/>
          </w:tcPr>
          <w:p w14:paraId="33FA58DA" w14:textId="77777777" w:rsidR="00C40509" w:rsidRDefault="00000000">
            <w:pPr>
              <w:rPr>
                <w:b/>
                <w:sz w:val="24"/>
                <w:szCs w:val="24"/>
              </w:rPr>
            </w:pPr>
            <w:r>
              <w:rPr>
                <w:b/>
                <w:sz w:val="24"/>
                <w:szCs w:val="24"/>
              </w:rPr>
              <w:t xml:space="preserve">Komponen </w:t>
            </w:r>
          </w:p>
        </w:tc>
        <w:tc>
          <w:tcPr>
            <w:tcW w:w="5267" w:type="dxa"/>
          </w:tcPr>
          <w:p w14:paraId="262F7877" w14:textId="77777777" w:rsidR="00C40509" w:rsidRDefault="00C40509">
            <w:pPr>
              <w:rPr>
                <w:b/>
                <w:sz w:val="24"/>
                <w:szCs w:val="24"/>
              </w:rPr>
            </w:pPr>
          </w:p>
        </w:tc>
        <w:tc>
          <w:tcPr>
            <w:tcW w:w="1275" w:type="dxa"/>
          </w:tcPr>
          <w:p w14:paraId="062D3BD6" w14:textId="77777777" w:rsidR="00C40509" w:rsidRDefault="00C40509">
            <w:pPr>
              <w:rPr>
                <w:b/>
                <w:sz w:val="24"/>
                <w:szCs w:val="24"/>
              </w:rPr>
            </w:pPr>
          </w:p>
        </w:tc>
      </w:tr>
      <w:tr w:rsidR="00C40509" w14:paraId="362F01D6" w14:textId="77777777">
        <w:tc>
          <w:tcPr>
            <w:tcW w:w="558" w:type="dxa"/>
          </w:tcPr>
          <w:p w14:paraId="60059868" w14:textId="77777777" w:rsidR="00C40509" w:rsidRDefault="00000000">
            <w:pPr>
              <w:jc w:val="center"/>
              <w:rPr>
                <w:sz w:val="24"/>
                <w:szCs w:val="24"/>
              </w:rPr>
            </w:pPr>
            <w:r>
              <w:rPr>
                <w:sz w:val="24"/>
                <w:szCs w:val="24"/>
              </w:rPr>
              <w:t>1</w:t>
            </w:r>
          </w:p>
        </w:tc>
        <w:tc>
          <w:tcPr>
            <w:tcW w:w="2823" w:type="dxa"/>
          </w:tcPr>
          <w:p w14:paraId="51B4B089" w14:textId="77777777" w:rsidR="00C40509" w:rsidRDefault="00000000">
            <w:pPr>
              <w:rPr>
                <w:sz w:val="24"/>
                <w:szCs w:val="24"/>
              </w:rPr>
            </w:pPr>
            <w:r>
              <w:rPr>
                <w:sz w:val="24"/>
                <w:szCs w:val="24"/>
              </w:rPr>
              <w:t xml:space="preserve">Sistem Operasi </w:t>
            </w:r>
          </w:p>
        </w:tc>
        <w:tc>
          <w:tcPr>
            <w:tcW w:w="5267" w:type="dxa"/>
          </w:tcPr>
          <w:p w14:paraId="1BE5610C" w14:textId="77777777" w:rsidR="00C40509" w:rsidRDefault="00000000">
            <w:pPr>
              <w:numPr>
                <w:ilvl w:val="0"/>
                <w:numId w:val="4"/>
              </w:numPr>
              <w:pBdr>
                <w:top w:val="nil"/>
                <w:left w:val="nil"/>
                <w:bottom w:val="nil"/>
                <w:right w:val="nil"/>
                <w:between w:val="nil"/>
              </w:pBdr>
              <w:spacing w:after="160"/>
              <w:rPr>
                <w:b/>
                <w:color w:val="000000"/>
                <w:sz w:val="24"/>
                <w:szCs w:val="24"/>
              </w:rPr>
            </w:pPr>
            <w:r>
              <w:rPr>
                <w:color w:val="000000"/>
                <w:sz w:val="24"/>
                <w:szCs w:val="24"/>
              </w:rPr>
              <w:t>OS(</w:t>
            </w:r>
            <w:r>
              <w:rPr>
                <w:i/>
                <w:color w:val="000000"/>
              </w:rPr>
              <w:t>Propietary</w:t>
            </w:r>
            <w:r>
              <w:rPr>
                <w:color w:val="000000"/>
                <w:sz w:val="24"/>
                <w:szCs w:val="24"/>
              </w:rPr>
              <w:t>/Linux)</w:t>
            </w:r>
          </w:p>
        </w:tc>
        <w:tc>
          <w:tcPr>
            <w:tcW w:w="1275" w:type="dxa"/>
          </w:tcPr>
          <w:p w14:paraId="49C8C4B4" w14:textId="77777777" w:rsidR="00C40509" w:rsidRDefault="00000000">
            <w:pPr>
              <w:jc w:val="center"/>
              <w:rPr>
                <w:sz w:val="24"/>
                <w:szCs w:val="24"/>
              </w:rPr>
            </w:pPr>
            <w:r>
              <w:rPr>
                <w:sz w:val="24"/>
                <w:szCs w:val="24"/>
              </w:rPr>
              <w:t>1</w:t>
            </w:r>
          </w:p>
        </w:tc>
      </w:tr>
      <w:tr w:rsidR="00C40509" w14:paraId="188C2971" w14:textId="77777777">
        <w:tc>
          <w:tcPr>
            <w:tcW w:w="558" w:type="dxa"/>
          </w:tcPr>
          <w:p w14:paraId="44663D6B" w14:textId="77777777" w:rsidR="00C40509" w:rsidRDefault="00000000">
            <w:pPr>
              <w:jc w:val="center"/>
              <w:rPr>
                <w:sz w:val="24"/>
                <w:szCs w:val="24"/>
              </w:rPr>
            </w:pPr>
            <w:r>
              <w:rPr>
                <w:sz w:val="24"/>
                <w:szCs w:val="24"/>
              </w:rPr>
              <w:t>2</w:t>
            </w:r>
          </w:p>
        </w:tc>
        <w:tc>
          <w:tcPr>
            <w:tcW w:w="2823" w:type="dxa"/>
          </w:tcPr>
          <w:p w14:paraId="214F0113" w14:textId="77777777" w:rsidR="00C40509" w:rsidRDefault="00000000">
            <w:pPr>
              <w:rPr>
                <w:sz w:val="24"/>
                <w:szCs w:val="24"/>
              </w:rPr>
            </w:pPr>
            <w:r>
              <w:rPr>
                <w:sz w:val="24"/>
                <w:szCs w:val="24"/>
              </w:rPr>
              <w:t xml:space="preserve">Aplikasi </w:t>
            </w:r>
            <w:r>
              <w:rPr>
                <w:i/>
                <w:color w:val="000000"/>
              </w:rPr>
              <w:t>tools</w:t>
            </w:r>
          </w:p>
        </w:tc>
        <w:tc>
          <w:tcPr>
            <w:tcW w:w="5267" w:type="dxa"/>
          </w:tcPr>
          <w:p w14:paraId="6EE8E927" w14:textId="77777777" w:rsidR="00C40509" w:rsidRDefault="00000000">
            <w:pPr>
              <w:numPr>
                <w:ilvl w:val="0"/>
                <w:numId w:val="4"/>
              </w:numPr>
              <w:pBdr>
                <w:top w:val="nil"/>
                <w:left w:val="nil"/>
                <w:bottom w:val="nil"/>
                <w:right w:val="nil"/>
                <w:between w:val="nil"/>
              </w:pBdr>
              <w:spacing w:after="160"/>
              <w:rPr>
                <w:b/>
                <w:color w:val="000000"/>
                <w:sz w:val="24"/>
                <w:szCs w:val="24"/>
              </w:rPr>
            </w:pPr>
            <w:r>
              <w:rPr>
                <w:color w:val="000000"/>
                <w:sz w:val="24"/>
                <w:szCs w:val="24"/>
              </w:rPr>
              <w:t>IDE/Text editor</w:t>
            </w:r>
          </w:p>
        </w:tc>
        <w:tc>
          <w:tcPr>
            <w:tcW w:w="1275" w:type="dxa"/>
          </w:tcPr>
          <w:p w14:paraId="7845604C" w14:textId="77777777" w:rsidR="00C40509" w:rsidRDefault="00000000">
            <w:pPr>
              <w:jc w:val="center"/>
              <w:rPr>
                <w:sz w:val="24"/>
                <w:szCs w:val="24"/>
              </w:rPr>
            </w:pPr>
            <w:r>
              <w:rPr>
                <w:sz w:val="24"/>
                <w:szCs w:val="24"/>
              </w:rPr>
              <w:t>1</w:t>
            </w:r>
          </w:p>
        </w:tc>
      </w:tr>
      <w:tr w:rsidR="00C40509" w14:paraId="7A6854DE" w14:textId="77777777">
        <w:tc>
          <w:tcPr>
            <w:tcW w:w="558" w:type="dxa"/>
          </w:tcPr>
          <w:p w14:paraId="541E81D5" w14:textId="77777777" w:rsidR="00C40509" w:rsidRDefault="00000000">
            <w:pPr>
              <w:jc w:val="center"/>
              <w:rPr>
                <w:sz w:val="24"/>
                <w:szCs w:val="24"/>
              </w:rPr>
            </w:pPr>
            <w:r>
              <w:rPr>
                <w:sz w:val="24"/>
                <w:szCs w:val="24"/>
              </w:rPr>
              <w:t>3</w:t>
            </w:r>
          </w:p>
        </w:tc>
        <w:tc>
          <w:tcPr>
            <w:tcW w:w="2823" w:type="dxa"/>
          </w:tcPr>
          <w:p w14:paraId="3167A18B" w14:textId="77777777" w:rsidR="00C40509" w:rsidRDefault="00000000">
            <w:pPr>
              <w:rPr>
                <w:sz w:val="24"/>
                <w:szCs w:val="24"/>
              </w:rPr>
            </w:pPr>
            <w:r>
              <w:rPr>
                <w:sz w:val="24"/>
                <w:szCs w:val="24"/>
              </w:rPr>
              <w:t xml:space="preserve">Bahasa pemograman </w:t>
            </w:r>
          </w:p>
        </w:tc>
        <w:tc>
          <w:tcPr>
            <w:tcW w:w="5267" w:type="dxa"/>
          </w:tcPr>
          <w:p w14:paraId="6FAD312D" w14:textId="77777777" w:rsidR="00C40509" w:rsidRDefault="00000000">
            <w:pPr>
              <w:numPr>
                <w:ilvl w:val="0"/>
                <w:numId w:val="4"/>
              </w:numPr>
              <w:pBdr>
                <w:top w:val="nil"/>
                <w:left w:val="nil"/>
                <w:bottom w:val="nil"/>
                <w:right w:val="nil"/>
                <w:between w:val="nil"/>
              </w:pBdr>
              <w:spacing w:after="160"/>
              <w:rPr>
                <w:b/>
                <w:color w:val="000000"/>
                <w:sz w:val="24"/>
                <w:szCs w:val="24"/>
              </w:rPr>
            </w:pPr>
            <w:r>
              <w:rPr>
                <w:color w:val="000000"/>
                <w:sz w:val="24"/>
                <w:szCs w:val="24"/>
              </w:rPr>
              <w:t>C#VB.Net/ASP.NET/Java/JSP/PHP/Javacript</w:t>
            </w:r>
          </w:p>
        </w:tc>
        <w:tc>
          <w:tcPr>
            <w:tcW w:w="1275" w:type="dxa"/>
          </w:tcPr>
          <w:p w14:paraId="624489D3" w14:textId="77777777" w:rsidR="00C40509" w:rsidRDefault="00000000">
            <w:pPr>
              <w:jc w:val="center"/>
              <w:rPr>
                <w:sz w:val="24"/>
                <w:szCs w:val="24"/>
              </w:rPr>
            </w:pPr>
            <w:r>
              <w:rPr>
                <w:sz w:val="24"/>
                <w:szCs w:val="24"/>
              </w:rPr>
              <w:t>1</w:t>
            </w:r>
          </w:p>
        </w:tc>
      </w:tr>
      <w:tr w:rsidR="00C40509" w14:paraId="49E395DE" w14:textId="77777777">
        <w:tc>
          <w:tcPr>
            <w:tcW w:w="558" w:type="dxa"/>
          </w:tcPr>
          <w:p w14:paraId="0F8CB419" w14:textId="77777777" w:rsidR="00C40509" w:rsidRDefault="00000000">
            <w:pPr>
              <w:jc w:val="center"/>
              <w:rPr>
                <w:sz w:val="24"/>
                <w:szCs w:val="24"/>
              </w:rPr>
            </w:pPr>
            <w:r>
              <w:rPr>
                <w:sz w:val="24"/>
                <w:szCs w:val="24"/>
              </w:rPr>
              <w:t>4</w:t>
            </w:r>
          </w:p>
        </w:tc>
        <w:tc>
          <w:tcPr>
            <w:tcW w:w="2823" w:type="dxa"/>
          </w:tcPr>
          <w:p w14:paraId="23E5E8D8" w14:textId="77777777" w:rsidR="00C40509" w:rsidRDefault="00000000">
            <w:pPr>
              <w:rPr>
                <w:sz w:val="24"/>
                <w:szCs w:val="24"/>
              </w:rPr>
            </w:pPr>
            <w:r>
              <w:rPr>
                <w:sz w:val="24"/>
                <w:szCs w:val="24"/>
              </w:rPr>
              <w:t>Aplikasi server basis data</w:t>
            </w:r>
          </w:p>
        </w:tc>
        <w:tc>
          <w:tcPr>
            <w:tcW w:w="5267" w:type="dxa"/>
          </w:tcPr>
          <w:p w14:paraId="46225E11" w14:textId="77777777" w:rsidR="00C40509" w:rsidRDefault="00000000">
            <w:pPr>
              <w:numPr>
                <w:ilvl w:val="0"/>
                <w:numId w:val="4"/>
              </w:numPr>
              <w:pBdr>
                <w:top w:val="nil"/>
                <w:left w:val="nil"/>
                <w:bottom w:val="nil"/>
                <w:right w:val="nil"/>
                <w:between w:val="nil"/>
              </w:pBdr>
              <w:spacing w:after="160"/>
              <w:rPr>
                <w:b/>
                <w:color w:val="000000"/>
                <w:sz w:val="24"/>
                <w:szCs w:val="24"/>
              </w:rPr>
            </w:pPr>
            <w:r>
              <w:rPr>
                <w:color w:val="000000"/>
                <w:sz w:val="24"/>
                <w:szCs w:val="24"/>
              </w:rPr>
              <w:t>Database server</w:t>
            </w:r>
          </w:p>
        </w:tc>
        <w:tc>
          <w:tcPr>
            <w:tcW w:w="1275" w:type="dxa"/>
          </w:tcPr>
          <w:p w14:paraId="2F7F8379" w14:textId="77777777" w:rsidR="00C40509" w:rsidRDefault="00000000">
            <w:pPr>
              <w:jc w:val="center"/>
              <w:rPr>
                <w:sz w:val="24"/>
                <w:szCs w:val="24"/>
              </w:rPr>
            </w:pPr>
            <w:r>
              <w:rPr>
                <w:sz w:val="24"/>
                <w:szCs w:val="24"/>
              </w:rPr>
              <w:t>1</w:t>
            </w:r>
          </w:p>
        </w:tc>
      </w:tr>
      <w:tr w:rsidR="00C40509" w14:paraId="7C196E52" w14:textId="77777777">
        <w:tc>
          <w:tcPr>
            <w:tcW w:w="558" w:type="dxa"/>
          </w:tcPr>
          <w:p w14:paraId="3AF9487B" w14:textId="77777777" w:rsidR="00C40509" w:rsidRDefault="00000000">
            <w:pPr>
              <w:jc w:val="center"/>
              <w:rPr>
                <w:sz w:val="24"/>
                <w:szCs w:val="24"/>
              </w:rPr>
            </w:pPr>
            <w:r>
              <w:rPr>
                <w:sz w:val="24"/>
                <w:szCs w:val="24"/>
              </w:rPr>
              <w:t>5</w:t>
            </w:r>
          </w:p>
        </w:tc>
        <w:tc>
          <w:tcPr>
            <w:tcW w:w="2823" w:type="dxa"/>
          </w:tcPr>
          <w:p w14:paraId="085E6091" w14:textId="77777777" w:rsidR="00C40509" w:rsidRDefault="00000000">
            <w:pPr>
              <w:rPr>
                <w:sz w:val="24"/>
                <w:szCs w:val="24"/>
              </w:rPr>
            </w:pPr>
            <w:r>
              <w:rPr>
                <w:sz w:val="24"/>
                <w:szCs w:val="24"/>
              </w:rPr>
              <w:t>Aplikasi pendukung</w:t>
            </w:r>
          </w:p>
        </w:tc>
        <w:tc>
          <w:tcPr>
            <w:tcW w:w="5267" w:type="dxa"/>
          </w:tcPr>
          <w:p w14:paraId="27AB51E6" w14:textId="77777777" w:rsidR="00C40509" w:rsidRDefault="00000000">
            <w:pPr>
              <w:numPr>
                <w:ilvl w:val="0"/>
                <w:numId w:val="4"/>
              </w:numPr>
              <w:pBdr>
                <w:top w:val="nil"/>
                <w:left w:val="nil"/>
                <w:bottom w:val="nil"/>
                <w:right w:val="nil"/>
                <w:between w:val="nil"/>
              </w:pBdr>
              <w:rPr>
                <w:b/>
                <w:color w:val="000000"/>
                <w:sz w:val="24"/>
                <w:szCs w:val="24"/>
              </w:rPr>
            </w:pPr>
            <w:r>
              <w:rPr>
                <w:color w:val="000000"/>
                <w:sz w:val="24"/>
                <w:szCs w:val="24"/>
              </w:rPr>
              <w:t>Web server</w:t>
            </w:r>
          </w:p>
          <w:p w14:paraId="7271B95F" w14:textId="77777777" w:rsidR="00C40509" w:rsidRDefault="00000000">
            <w:pPr>
              <w:numPr>
                <w:ilvl w:val="0"/>
                <w:numId w:val="4"/>
              </w:numPr>
              <w:pBdr>
                <w:top w:val="nil"/>
                <w:left w:val="nil"/>
                <w:bottom w:val="nil"/>
                <w:right w:val="nil"/>
                <w:between w:val="nil"/>
              </w:pBdr>
              <w:rPr>
                <w:b/>
                <w:color w:val="000000"/>
                <w:sz w:val="24"/>
                <w:szCs w:val="24"/>
              </w:rPr>
            </w:pPr>
            <w:r>
              <w:rPr>
                <w:color w:val="000000"/>
                <w:sz w:val="24"/>
                <w:szCs w:val="24"/>
              </w:rPr>
              <w:t>Image editor</w:t>
            </w:r>
          </w:p>
          <w:p w14:paraId="0FE16308" w14:textId="77777777" w:rsidR="00C40509" w:rsidRDefault="00000000">
            <w:pPr>
              <w:numPr>
                <w:ilvl w:val="0"/>
                <w:numId w:val="4"/>
              </w:numPr>
              <w:pBdr>
                <w:top w:val="nil"/>
                <w:left w:val="nil"/>
                <w:bottom w:val="nil"/>
                <w:right w:val="nil"/>
                <w:between w:val="nil"/>
              </w:pBdr>
              <w:rPr>
                <w:b/>
                <w:color w:val="000000"/>
                <w:sz w:val="24"/>
                <w:szCs w:val="24"/>
              </w:rPr>
            </w:pPr>
            <w:r>
              <w:rPr>
                <w:color w:val="000000"/>
                <w:sz w:val="24"/>
                <w:szCs w:val="24"/>
              </w:rPr>
              <w:t>Power designer</w:t>
            </w:r>
          </w:p>
          <w:p w14:paraId="54A0E493" w14:textId="77777777" w:rsidR="00C40509" w:rsidRDefault="00000000">
            <w:pPr>
              <w:numPr>
                <w:ilvl w:val="0"/>
                <w:numId w:val="4"/>
              </w:numPr>
              <w:pBdr>
                <w:top w:val="nil"/>
                <w:left w:val="nil"/>
                <w:bottom w:val="nil"/>
                <w:right w:val="nil"/>
                <w:between w:val="nil"/>
              </w:pBdr>
              <w:spacing w:after="160"/>
              <w:rPr>
                <w:b/>
                <w:color w:val="000000"/>
                <w:sz w:val="24"/>
                <w:szCs w:val="24"/>
              </w:rPr>
            </w:pPr>
            <w:r>
              <w:rPr>
                <w:color w:val="000000"/>
                <w:sz w:val="24"/>
                <w:szCs w:val="24"/>
              </w:rPr>
              <w:t>PHP documentor</w:t>
            </w:r>
          </w:p>
        </w:tc>
        <w:tc>
          <w:tcPr>
            <w:tcW w:w="1275" w:type="dxa"/>
          </w:tcPr>
          <w:p w14:paraId="3B6DBDDC" w14:textId="77777777" w:rsidR="00C40509" w:rsidRDefault="00000000">
            <w:pPr>
              <w:jc w:val="center"/>
              <w:rPr>
                <w:sz w:val="24"/>
                <w:szCs w:val="24"/>
              </w:rPr>
            </w:pPr>
            <w:r>
              <w:rPr>
                <w:sz w:val="24"/>
                <w:szCs w:val="24"/>
              </w:rPr>
              <w:t>1</w:t>
            </w:r>
          </w:p>
        </w:tc>
      </w:tr>
      <w:tr w:rsidR="00C40509" w14:paraId="669DB6D2" w14:textId="77777777">
        <w:tc>
          <w:tcPr>
            <w:tcW w:w="558" w:type="dxa"/>
          </w:tcPr>
          <w:p w14:paraId="76AA31FA" w14:textId="77777777" w:rsidR="00C40509" w:rsidRDefault="00C40509">
            <w:pPr>
              <w:rPr>
                <w:b/>
                <w:sz w:val="24"/>
                <w:szCs w:val="24"/>
              </w:rPr>
            </w:pPr>
          </w:p>
        </w:tc>
        <w:tc>
          <w:tcPr>
            <w:tcW w:w="2823" w:type="dxa"/>
          </w:tcPr>
          <w:p w14:paraId="7A4C3D20" w14:textId="77777777" w:rsidR="00C40509" w:rsidRDefault="00000000">
            <w:pPr>
              <w:rPr>
                <w:b/>
                <w:sz w:val="24"/>
                <w:szCs w:val="24"/>
              </w:rPr>
            </w:pPr>
            <w:r>
              <w:rPr>
                <w:b/>
                <w:sz w:val="24"/>
                <w:szCs w:val="24"/>
              </w:rPr>
              <w:t xml:space="preserve">Bahan </w:t>
            </w:r>
          </w:p>
        </w:tc>
        <w:tc>
          <w:tcPr>
            <w:tcW w:w="5267" w:type="dxa"/>
          </w:tcPr>
          <w:p w14:paraId="59D1F7D3" w14:textId="77777777" w:rsidR="00C40509" w:rsidRDefault="00C40509">
            <w:pPr>
              <w:rPr>
                <w:b/>
                <w:sz w:val="24"/>
                <w:szCs w:val="24"/>
              </w:rPr>
            </w:pPr>
          </w:p>
        </w:tc>
        <w:tc>
          <w:tcPr>
            <w:tcW w:w="1275" w:type="dxa"/>
          </w:tcPr>
          <w:p w14:paraId="671D3596" w14:textId="77777777" w:rsidR="00C40509" w:rsidRDefault="00C40509">
            <w:pPr>
              <w:rPr>
                <w:b/>
                <w:sz w:val="24"/>
                <w:szCs w:val="24"/>
              </w:rPr>
            </w:pPr>
          </w:p>
        </w:tc>
      </w:tr>
      <w:tr w:rsidR="00C40509" w14:paraId="2CE7A696" w14:textId="77777777">
        <w:tc>
          <w:tcPr>
            <w:tcW w:w="558" w:type="dxa"/>
          </w:tcPr>
          <w:p w14:paraId="4B7B95BE" w14:textId="77777777" w:rsidR="00C40509" w:rsidRDefault="00000000">
            <w:pPr>
              <w:jc w:val="center"/>
              <w:rPr>
                <w:sz w:val="24"/>
                <w:szCs w:val="24"/>
              </w:rPr>
            </w:pPr>
            <w:r>
              <w:rPr>
                <w:sz w:val="24"/>
                <w:szCs w:val="24"/>
              </w:rPr>
              <w:t>1</w:t>
            </w:r>
          </w:p>
        </w:tc>
        <w:tc>
          <w:tcPr>
            <w:tcW w:w="2823" w:type="dxa"/>
          </w:tcPr>
          <w:p w14:paraId="5F2C72BD" w14:textId="77777777" w:rsidR="00C40509" w:rsidRDefault="00000000">
            <w:pPr>
              <w:rPr>
                <w:sz w:val="24"/>
                <w:szCs w:val="24"/>
              </w:rPr>
            </w:pPr>
            <w:r>
              <w:rPr>
                <w:sz w:val="24"/>
                <w:szCs w:val="24"/>
              </w:rPr>
              <w:t>Data – data referensi</w:t>
            </w:r>
          </w:p>
          <w:p w14:paraId="473A98E6" w14:textId="77777777" w:rsidR="00C40509" w:rsidRDefault="00000000">
            <w:pPr>
              <w:numPr>
                <w:ilvl w:val="0"/>
                <w:numId w:val="4"/>
              </w:numPr>
              <w:pBdr>
                <w:top w:val="nil"/>
                <w:left w:val="nil"/>
                <w:bottom w:val="nil"/>
                <w:right w:val="nil"/>
                <w:between w:val="nil"/>
              </w:pBdr>
              <w:rPr>
                <w:color w:val="000000"/>
                <w:sz w:val="24"/>
                <w:szCs w:val="24"/>
              </w:rPr>
            </w:pPr>
            <w:r>
              <w:rPr>
                <w:color w:val="000000"/>
                <w:sz w:val="24"/>
                <w:szCs w:val="24"/>
              </w:rPr>
              <w:t>Daftar outlet laundry</w:t>
            </w:r>
          </w:p>
          <w:p w14:paraId="2E087A09" w14:textId="77777777" w:rsidR="00C40509" w:rsidRDefault="00000000">
            <w:pPr>
              <w:numPr>
                <w:ilvl w:val="0"/>
                <w:numId w:val="4"/>
              </w:numPr>
              <w:pBdr>
                <w:top w:val="nil"/>
                <w:left w:val="nil"/>
                <w:bottom w:val="nil"/>
                <w:right w:val="nil"/>
                <w:between w:val="nil"/>
              </w:pBdr>
              <w:rPr>
                <w:color w:val="000000"/>
                <w:sz w:val="24"/>
                <w:szCs w:val="24"/>
              </w:rPr>
            </w:pPr>
            <w:r>
              <w:rPr>
                <w:color w:val="000000"/>
                <w:sz w:val="24"/>
                <w:szCs w:val="24"/>
              </w:rPr>
              <w:t xml:space="preserve">Daftar pelanggan </w:t>
            </w:r>
          </w:p>
          <w:p w14:paraId="163E73E1" w14:textId="77777777" w:rsidR="00C40509" w:rsidRDefault="00000000">
            <w:pPr>
              <w:numPr>
                <w:ilvl w:val="0"/>
                <w:numId w:val="4"/>
              </w:numPr>
              <w:pBdr>
                <w:top w:val="nil"/>
                <w:left w:val="nil"/>
                <w:bottom w:val="nil"/>
                <w:right w:val="nil"/>
                <w:between w:val="nil"/>
              </w:pBdr>
              <w:spacing w:after="160"/>
              <w:rPr>
                <w:color w:val="000000"/>
                <w:sz w:val="24"/>
                <w:szCs w:val="24"/>
              </w:rPr>
            </w:pPr>
            <w:r>
              <w:rPr>
                <w:color w:val="000000"/>
                <w:sz w:val="24"/>
                <w:szCs w:val="24"/>
              </w:rPr>
              <w:t>Data paket/produk cucian</w:t>
            </w:r>
          </w:p>
        </w:tc>
        <w:tc>
          <w:tcPr>
            <w:tcW w:w="5267" w:type="dxa"/>
          </w:tcPr>
          <w:p w14:paraId="74F03296" w14:textId="77777777" w:rsidR="00C40509" w:rsidRDefault="00000000">
            <w:pPr>
              <w:rPr>
                <w:sz w:val="24"/>
                <w:szCs w:val="24"/>
              </w:rPr>
            </w:pPr>
            <w:r>
              <w:rPr>
                <w:sz w:val="24"/>
                <w:szCs w:val="24"/>
              </w:rPr>
              <w:t>Rekaan sendiri</w:t>
            </w:r>
          </w:p>
        </w:tc>
        <w:tc>
          <w:tcPr>
            <w:tcW w:w="1275" w:type="dxa"/>
          </w:tcPr>
          <w:p w14:paraId="3DD19902" w14:textId="77777777" w:rsidR="00C40509" w:rsidRDefault="00000000">
            <w:pPr>
              <w:rPr>
                <w:sz w:val="24"/>
                <w:szCs w:val="24"/>
              </w:rPr>
            </w:pPr>
            <w:r>
              <w:rPr>
                <w:sz w:val="24"/>
                <w:szCs w:val="24"/>
              </w:rPr>
              <w:t>Sesuai kebutuhan</w:t>
            </w:r>
          </w:p>
        </w:tc>
      </w:tr>
      <w:tr w:rsidR="00C40509" w14:paraId="3B57E871" w14:textId="77777777">
        <w:tc>
          <w:tcPr>
            <w:tcW w:w="558" w:type="dxa"/>
          </w:tcPr>
          <w:p w14:paraId="4DEE9F8F" w14:textId="77777777" w:rsidR="00C40509" w:rsidRDefault="00000000">
            <w:pPr>
              <w:jc w:val="center"/>
              <w:rPr>
                <w:sz w:val="24"/>
                <w:szCs w:val="24"/>
              </w:rPr>
            </w:pPr>
            <w:r>
              <w:rPr>
                <w:sz w:val="24"/>
                <w:szCs w:val="24"/>
              </w:rPr>
              <w:t>2</w:t>
            </w:r>
          </w:p>
        </w:tc>
        <w:tc>
          <w:tcPr>
            <w:tcW w:w="2823" w:type="dxa"/>
          </w:tcPr>
          <w:p w14:paraId="566C0D56" w14:textId="77777777" w:rsidR="00C40509" w:rsidRDefault="00000000">
            <w:pPr>
              <w:rPr>
                <w:sz w:val="24"/>
                <w:szCs w:val="24"/>
              </w:rPr>
            </w:pPr>
            <w:r>
              <w:rPr>
                <w:sz w:val="24"/>
                <w:szCs w:val="24"/>
              </w:rPr>
              <w:t>ATK</w:t>
            </w:r>
          </w:p>
        </w:tc>
        <w:tc>
          <w:tcPr>
            <w:tcW w:w="5267" w:type="dxa"/>
          </w:tcPr>
          <w:p w14:paraId="0A4874A9" w14:textId="77777777" w:rsidR="00C40509" w:rsidRDefault="00C40509">
            <w:pPr>
              <w:rPr>
                <w:b/>
                <w:sz w:val="24"/>
                <w:szCs w:val="24"/>
              </w:rPr>
            </w:pPr>
          </w:p>
        </w:tc>
        <w:tc>
          <w:tcPr>
            <w:tcW w:w="1275" w:type="dxa"/>
          </w:tcPr>
          <w:p w14:paraId="18B037C3" w14:textId="77777777" w:rsidR="00C40509" w:rsidRDefault="00000000">
            <w:pPr>
              <w:rPr>
                <w:sz w:val="24"/>
                <w:szCs w:val="24"/>
              </w:rPr>
            </w:pPr>
            <w:r>
              <w:rPr>
                <w:sz w:val="24"/>
                <w:szCs w:val="24"/>
              </w:rPr>
              <w:t>Sesuai kebutuhan</w:t>
            </w:r>
          </w:p>
        </w:tc>
      </w:tr>
    </w:tbl>
    <w:p w14:paraId="367CFE29" w14:textId="77777777" w:rsidR="00C40509" w:rsidRDefault="00C40509">
      <w:pPr>
        <w:spacing w:line="240" w:lineRule="auto"/>
        <w:jc w:val="center"/>
        <w:rPr>
          <w:b/>
          <w:sz w:val="28"/>
          <w:szCs w:val="28"/>
        </w:rPr>
      </w:pPr>
    </w:p>
    <w:p w14:paraId="742F2CD4" w14:textId="77777777" w:rsidR="00C40509" w:rsidRDefault="00000000">
      <w:pPr>
        <w:pBdr>
          <w:top w:val="nil"/>
          <w:left w:val="nil"/>
          <w:bottom w:val="nil"/>
          <w:right w:val="nil"/>
          <w:between w:val="nil"/>
        </w:pBdr>
        <w:spacing w:after="0" w:line="240" w:lineRule="auto"/>
        <w:rPr>
          <w:b/>
          <w:color w:val="000000"/>
          <w:sz w:val="24"/>
          <w:szCs w:val="24"/>
        </w:rPr>
      </w:pPr>
      <w:r>
        <w:rPr>
          <w:b/>
          <w:color w:val="000000"/>
          <w:sz w:val="24"/>
          <w:szCs w:val="24"/>
        </w:rPr>
        <w:t>Analisis Kebutuhan</w:t>
      </w:r>
    </w:p>
    <w:p w14:paraId="50D7BB39" w14:textId="77777777" w:rsidR="00C40509" w:rsidRDefault="00000000">
      <w:pPr>
        <w:pBdr>
          <w:top w:val="nil"/>
          <w:left w:val="nil"/>
          <w:bottom w:val="nil"/>
          <w:right w:val="nil"/>
          <w:between w:val="nil"/>
        </w:pBdr>
        <w:spacing w:after="0" w:line="240" w:lineRule="auto"/>
        <w:rPr>
          <w:color w:val="000000"/>
          <w:sz w:val="20"/>
          <w:szCs w:val="20"/>
        </w:rPr>
      </w:pPr>
      <w:r>
        <w:rPr>
          <w:color w:val="000000"/>
          <w:sz w:val="20"/>
          <w:szCs w:val="20"/>
        </w:rPr>
        <w:t>Mengumpulkan apa yang dibutuhkan secara lengkap untuk kemudian dianalisis guna mendefinisikan kebutuhan yang harus dipenuhi oleh program yang akan dibangun. Fase ini harus dikerjakan secara lengkap untuk bias menghasilkan desain yang lengkap. Analisi kebutuhan terbagi 2 yaitu :</w:t>
      </w:r>
    </w:p>
    <w:p w14:paraId="7F365D6F" w14:textId="77777777" w:rsidR="00C40509" w:rsidRDefault="00C40509">
      <w:pPr>
        <w:pBdr>
          <w:top w:val="nil"/>
          <w:left w:val="nil"/>
          <w:bottom w:val="nil"/>
          <w:right w:val="nil"/>
          <w:between w:val="nil"/>
        </w:pBdr>
        <w:spacing w:after="0" w:line="240" w:lineRule="auto"/>
        <w:rPr>
          <w:color w:val="000000"/>
          <w:sz w:val="20"/>
          <w:szCs w:val="20"/>
        </w:rPr>
      </w:pPr>
    </w:p>
    <w:p w14:paraId="63AB6275" w14:textId="77777777" w:rsidR="00C40509" w:rsidRDefault="00000000">
      <w:pPr>
        <w:pBdr>
          <w:top w:val="nil"/>
          <w:left w:val="nil"/>
          <w:bottom w:val="nil"/>
          <w:right w:val="nil"/>
          <w:between w:val="nil"/>
        </w:pBdr>
        <w:spacing w:after="0" w:line="240" w:lineRule="auto"/>
        <w:rPr>
          <w:color w:val="000000"/>
          <w:sz w:val="24"/>
          <w:szCs w:val="24"/>
        </w:rPr>
      </w:pPr>
      <w:r>
        <w:rPr>
          <w:rFonts w:ascii="inherit" w:eastAsia="inherit" w:hAnsi="inherit" w:cs="inherit"/>
          <w:b/>
          <w:color w:val="000000"/>
          <w:sz w:val="24"/>
          <w:szCs w:val="24"/>
        </w:rPr>
        <w:t>Kebutuhan Fungsional</w:t>
      </w:r>
    </w:p>
    <w:p w14:paraId="40ED1B83" w14:textId="77777777" w:rsidR="00C40509" w:rsidRDefault="00000000">
      <w:pPr>
        <w:pBdr>
          <w:top w:val="nil"/>
          <w:left w:val="nil"/>
          <w:bottom w:val="nil"/>
          <w:right w:val="nil"/>
          <w:between w:val="nil"/>
        </w:pBdr>
        <w:spacing w:after="0" w:line="240" w:lineRule="auto"/>
        <w:rPr>
          <w:color w:val="000000"/>
          <w:sz w:val="20"/>
          <w:szCs w:val="20"/>
        </w:rPr>
      </w:pPr>
      <w:r>
        <w:rPr>
          <w:color w:val="000000"/>
          <w:sz w:val="20"/>
          <w:szCs w:val="20"/>
        </w:rPr>
        <w:t>Kebutuhan Fungsional merupakan jenis kebutuhan yang berisi proses – proses apa saja yang nantinya dilakukan oleh aplikasi. Kebutuhan fungsional juga berisi informasi informasi apa saja yang harus ada dan dihasilkan oleh aplikasi.</w:t>
      </w:r>
    </w:p>
    <w:p w14:paraId="634557D7" w14:textId="77777777" w:rsidR="00C40509" w:rsidRDefault="00C40509"/>
    <w:p w14:paraId="7647B87B" w14:textId="77777777" w:rsidR="00C40509" w:rsidRDefault="00C40509">
      <w:pPr>
        <w:spacing w:line="240" w:lineRule="auto"/>
        <w:jc w:val="center"/>
        <w:rPr>
          <w:b/>
          <w:sz w:val="28"/>
          <w:szCs w:val="28"/>
        </w:rPr>
      </w:pPr>
    </w:p>
    <w:p w14:paraId="387D3DAC" w14:textId="77777777" w:rsidR="00C40509" w:rsidRDefault="00000000">
      <w:pPr>
        <w:spacing w:line="240" w:lineRule="auto"/>
        <w:rPr>
          <w:b/>
          <w:sz w:val="20"/>
          <w:szCs w:val="20"/>
        </w:rPr>
      </w:pPr>
      <w:r>
        <w:rPr>
          <w:b/>
          <w:sz w:val="20"/>
          <w:szCs w:val="20"/>
        </w:rPr>
        <w:lastRenderedPageBreak/>
        <w:t>Jenis Materi Rekayasa Perangkat Lunak</w:t>
      </w:r>
    </w:p>
    <w:p w14:paraId="37B3B40B" w14:textId="77777777" w:rsidR="00C40509" w:rsidRDefault="00000000">
      <w:pPr>
        <w:numPr>
          <w:ilvl w:val="0"/>
          <w:numId w:val="7"/>
        </w:numPr>
        <w:pBdr>
          <w:top w:val="nil"/>
          <w:left w:val="nil"/>
          <w:bottom w:val="nil"/>
          <w:right w:val="nil"/>
          <w:between w:val="nil"/>
        </w:pBdr>
        <w:spacing w:line="240" w:lineRule="auto"/>
        <w:rPr>
          <w:b/>
          <w:color w:val="000000"/>
          <w:sz w:val="20"/>
          <w:szCs w:val="20"/>
        </w:rPr>
      </w:pPr>
      <w:r>
        <w:rPr>
          <w:b/>
          <w:color w:val="000000"/>
          <w:sz w:val="24"/>
          <w:szCs w:val="24"/>
        </w:rPr>
        <w:t>Perancangan use case</w:t>
      </w:r>
    </w:p>
    <w:p w14:paraId="040EEB8F" w14:textId="77777777" w:rsidR="00C40509" w:rsidRDefault="00000000">
      <w:pPr>
        <w:pBdr>
          <w:top w:val="nil"/>
          <w:left w:val="nil"/>
          <w:bottom w:val="nil"/>
          <w:right w:val="nil"/>
          <w:between w:val="nil"/>
        </w:pBdr>
        <w:shd w:val="clear" w:color="auto" w:fill="FFFFFF"/>
        <w:spacing w:after="384" w:line="240" w:lineRule="auto"/>
        <w:rPr>
          <w:color w:val="555555"/>
          <w:sz w:val="20"/>
          <w:szCs w:val="20"/>
        </w:rPr>
      </w:pPr>
      <w:r>
        <w:rPr>
          <w:i/>
          <w:color w:val="555555"/>
          <w:sz w:val="20"/>
          <w:szCs w:val="20"/>
        </w:rPr>
        <w:t>Use case</w:t>
      </w:r>
      <w:r>
        <w:rPr>
          <w:color w:val="555555"/>
          <w:sz w:val="20"/>
          <w:szCs w:val="20"/>
        </w:rPr>
        <w:t> diagram adalah satu dari berbagai jenis diagram UML (</w:t>
      </w:r>
      <w:r>
        <w:rPr>
          <w:i/>
          <w:color w:val="555555"/>
          <w:sz w:val="20"/>
          <w:szCs w:val="20"/>
        </w:rPr>
        <w:t>Unified Modelling Language</w:t>
      </w:r>
      <w:r>
        <w:rPr>
          <w:color w:val="555555"/>
          <w:sz w:val="20"/>
          <w:szCs w:val="20"/>
        </w:rPr>
        <w:t>) yang menggambarkan hubungan interaksi antara sistem dan aktor. </w:t>
      </w:r>
      <w:r>
        <w:rPr>
          <w:i/>
          <w:color w:val="555555"/>
          <w:sz w:val="20"/>
          <w:szCs w:val="20"/>
        </w:rPr>
        <w:t>Use Case</w:t>
      </w:r>
      <w:r>
        <w:rPr>
          <w:color w:val="555555"/>
          <w:sz w:val="20"/>
          <w:szCs w:val="20"/>
        </w:rPr>
        <w:t> dapat mendeskripsikan tipe interaksi antara si pengguna sistem dengan sistemnya.  Tentunya, use case diagram merupakan sesuatu yang mudah dipelajari. Langkah awal untuk melakukan pemodelan, tentu perlunya suatu diagram yang mampu menjabarkan aksi aktor dengan aksi sistem itu sendiri, seperti yang terdapat pada use case diagram.</w:t>
      </w:r>
    </w:p>
    <w:p w14:paraId="4B6F6D18" w14:textId="77777777" w:rsidR="00C40509" w:rsidRDefault="00000000">
      <w:pPr>
        <w:pBdr>
          <w:top w:val="nil"/>
          <w:left w:val="nil"/>
          <w:bottom w:val="nil"/>
          <w:right w:val="nil"/>
          <w:between w:val="nil"/>
        </w:pBdr>
        <w:shd w:val="clear" w:color="auto" w:fill="FFFFFF"/>
        <w:spacing w:after="384" w:line="240" w:lineRule="auto"/>
        <w:rPr>
          <w:color w:val="555555"/>
          <w:sz w:val="20"/>
          <w:szCs w:val="20"/>
        </w:rPr>
      </w:pPr>
      <w:r>
        <w:rPr>
          <w:color w:val="555555"/>
          <w:sz w:val="20"/>
          <w:szCs w:val="20"/>
        </w:rPr>
        <w:t>Adapun, fungsi dari use case diagram sebagai berikut:</w:t>
      </w:r>
    </w:p>
    <w:p w14:paraId="0CB908A4" w14:textId="77777777" w:rsidR="00C40509" w:rsidRDefault="00000000">
      <w:pPr>
        <w:numPr>
          <w:ilvl w:val="0"/>
          <w:numId w:val="8"/>
        </w:numPr>
        <w:shd w:val="clear" w:color="auto" w:fill="FFFFFF"/>
        <w:spacing w:before="75" w:after="75" w:line="240" w:lineRule="auto"/>
        <w:rPr>
          <w:color w:val="555555"/>
        </w:rPr>
      </w:pPr>
      <w:r>
        <w:rPr>
          <w:color w:val="555555"/>
          <w:sz w:val="20"/>
          <w:szCs w:val="20"/>
        </w:rPr>
        <w:t>Berguna memperlihatkan proses aktivitas secara urut dalam sistem.</w:t>
      </w:r>
    </w:p>
    <w:p w14:paraId="318D23AA" w14:textId="77777777" w:rsidR="00C40509" w:rsidRDefault="00000000">
      <w:pPr>
        <w:numPr>
          <w:ilvl w:val="0"/>
          <w:numId w:val="8"/>
        </w:numPr>
        <w:shd w:val="clear" w:color="auto" w:fill="FFFFFF"/>
        <w:spacing w:before="75" w:after="75" w:line="240" w:lineRule="auto"/>
        <w:rPr>
          <w:color w:val="555555"/>
        </w:rPr>
      </w:pPr>
      <w:r>
        <w:rPr>
          <w:color w:val="555555"/>
          <w:sz w:val="20"/>
          <w:szCs w:val="20"/>
        </w:rPr>
        <w:t>Mampu menggambarkan proses bisnis, bahkan menampilkan urutan aktivitas pada sebuah proses.</w:t>
      </w:r>
    </w:p>
    <w:p w14:paraId="0E9E116B" w14:textId="77777777" w:rsidR="00C40509" w:rsidRDefault="00000000">
      <w:pPr>
        <w:numPr>
          <w:ilvl w:val="0"/>
          <w:numId w:val="8"/>
        </w:numPr>
        <w:shd w:val="clear" w:color="auto" w:fill="FFFFFF"/>
        <w:spacing w:before="75" w:after="75" w:line="240" w:lineRule="auto"/>
        <w:rPr>
          <w:color w:val="555555"/>
        </w:rPr>
      </w:pPr>
      <w:r>
        <w:rPr>
          <w:color w:val="555555"/>
          <w:sz w:val="20"/>
          <w:szCs w:val="20"/>
        </w:rPr>
        <w:t>Sebagai </w:t>
      </w:r>
      <w:r>
        <w:rPr>
          <w:i/>
          <w:color w:val="555555"/>
          <w:sz w:val="20"/>
          <w:szCs w:val="20"/>
        </w:rPr>
        <w:t>bridge </w:t>
      </w:r>
      <w:r>
        <w:rPr>
          <w:color w:val="555555"/>
          <w:sz w:val="20"/>
          <w:szCs w:val="20"/>
        </w:rPr>
        <w:t>atau jembatan antara pembuat dengan konsumen untuk mendeskripsikan sebuah sistem.</w:t>
      </w:r>
    </w:p>
    <w:p w14:paraId="610EF57C" w14:textId="77777777" w:rsidR="00C40509" w:rsidRDefault="00000000">
      <w:pPr>
        <w:pBdr>
          <w:top w:val="nil"/>
          <w:left w:val="nil"/>
          <w:bottom w:val="nil"/>
          <w:right w:val="nil"/>
          <w:between w:val="nil"/>
        </w:pBdr>
        <w:shd w:val="clear" w:color="auto" w:fill="FFFFFF"/>
        <w:spacing w:after="384" w:line="240" w:lineRule="auto"/>
        <w:rPr>
          <w:color w:val="555555"/>
          <w:sz w:val="20"/>
          <w:szCs w:val="20"/>
        </w:rPr>
      </w:pPr>
      <w:r>
        <w:rPr>
          <w:color w:val="555555"/>
          <w:sz w:val="20"/>
          <w:szCs w:val="20"/>
        </w:rPr>
        <w:t>Manfaat dari use case di antaranya:</w:t>
      </w:r>
    </w:p>
    <w:p w14:paraId="15EC780E" w14:textId="77777777" w:rsidR="00C40509" w:rsidRDefault="00000000">
      <w:pPr>
        <w:numPr>
          <w:ilvl w:val="0"/>
          <w:numId w:val="1"/>
        </w:numPr>
        <w:shd w:val="clear" w:color="auto" w:fill="FFFFFF"/>
        <w:spacing w:before="75" w:after="75" w:line="240" w:lineRule="auto"/>
        <w:rPr>
          <w:color w:val="555555"/>
        </w:rPr>
      </w:pPr>
      <w:r>
        <w:rPr>
          <w:color w:val="555555"/>
          <w:sz w:val="20"/>
          <w:szCs w:val="20"/>
        </w:rPr>
        <w:t>Menggunakannya sebagai kebutuhan verifikasi.</w:t>
      </w:r>
    </w:p>
    <w:p w14:paraId="2BC67B0B" w14:textId="77777777" w:rsidR="00C40509" w:rsidRDefault="00000000">
      <w:pPr>
        <w:numPr>
          <w:ilvl w:val="0"/>
          <w:numId w:val="1"/>
        </w:numPr>
        <w:shd w:val="clear" w:color="auto" w:fill="FFFFFF"/>
        <w:spacing w:before="75" w:after="75" w:line="240" w:lineRule="auto"/>
        <w:rPr>
          <w:color w:val="555555"/>
        </w:rPr>
      </w:pPr>
      <w:r>
        <w:rPr>
          <w:color w:val="555555"/>
          <w:sz w:val="20"/>
          <w:szCs w:val="20"/>
        </w:rPr>
        <w:t>Menjadi gambaran </w:t>
      </w:r>
      <w:r>
        <w:rPr>
          <w:i/>
          <w:color w:val="555555"/>
          <w:sz w:val="20"/>
          <w:szCs w:val="20"/>
        </w:rPr>
        <w:t>interface</w:t>
      </w:r>
      <w:r>
        <w:rPr>
          <w:color w:val="555555"/>
          <w:sz w:val="20"/>
          <w:szCs w:val="20"/>
        </w:rPr>
        <w:t> dari sebuah sistem karena setiap sistem yang dibangun haruslah memiliki </w:t>
      </w:r>
      <w:r>
        <w:rPr>
          <w:i/>
          <w:color w:val="555555"/>
          <w:sz w:val="20"/>
          <w:szCs w:val="20"/>
        </w:rPr>
        <w:t>interface</w:t>
      </w:r>
      <w:r>
        <w:rPr>
          <w:color w:val="555555"/>
          <w:sz w:val="20"/>
          <w:szCs w:val="20"/>
        </w:rPr>
        <w:t>.</w:t>
      </w:r>
    </w:p>
    <w:p w14:paraId="786B132F" w14:textId="77777777" w:rsidR="00C40509" w:rsidRDefault="00000000">
      <w:pPr>
        <w:numPr>
          <w:ilvl w:val="0"/>
          <w:numId w:val="1"/>
        </w:numPr>
        <w:shd w:val="clear" w:color="auto" w:fill="FFFFFF"/>
        <w:spacing w:before="75" w:after="75" w:line="240" w:lineRule="auto"/>
        <w:rPr>
          <w:color w:val="555555"/>
        </w:rPr>
      </w:pPr>
      <w:r>
        <w:rPr>
          <w:color w:val="555555"/>
          <w:sz w:val="20"/>
          <w:szCs w:val="20"/>
        </w:rPr>
        <w:t>Mengidentifikasi siapa saja orang yang dapat berinteraksi dengan sistem, serta apa yang dapat dilakukan oleh sistem.</w:t>
      </w:r>
    </w:p>
    <w:p w14:paraId="3ECBE923" w14:textId="77777777" w:rsidR="00C40509" w:rsidRDefault="00000000">
      <w:pPr>
        <w:numPr>
          <w:ilvl w:val="0"/>
          <w:numId w:val="1"/>
        </w:numPr>
        <w:shd w:val="clear" w:color="auto" w:fill="FFFFFF"/>
        <w:spacing w:before="75" w:after="75" w:line="240" w:lineRule="auto"/>
        <w:rPr>
          <w:color w:val="555555"/>
        </w:rPr>
      </w:pPr>
      <w:r>
        <w:rPr>
          <w:color w:val="555555"/>
          <w:sz w:val="20"/>
          <w:szCs w:val="20"/>
        </w:rPr>
        <w:t>Memberikan kepastian mengenai kebutuhan  sistem, sehingga tidak membingungkan.</w:t>
      </w:r>
    </w:p>
    <w:p w14:paraId="2FBBAF52" w14:textId="77777777" w:rsidR="00C40509" w:rsidRDefault="00000000">
      <w:pPr>
        <w:numPr>
          <w:ilvl w:val="0"/>
          <w:numId w:val="1"/>
        </w:numPr>
        <w:shd w:val="clear" w:color="auto" w:fill="FFFFFF"/>
        <w:spacing w:before="75" w:after="75" w:line="240" w:lineRule="auto"/>
        <w:rPr>
          <w:color w:val="555555"/>
        </w:rPr>
      </w:pPr>
      <w:r>
        <w:rPr>
          <w:color w:val="555555"/>
          <w:sz w:val="20"/>
          <w:szCs w:val="20"/>
        </w:rPr>
        <w:t>Memudahkan proses komunikasi antara domain </w:t>
      </w:r>
      <w:r>
        <w:rPr>
          <w:i/>
          <w:color w:val="555555"/>
          <w:sz w:val="20"/>
          <w:szCs w:val="20"/>
        </w:rPr>
        <w:t>expert</w:t>
      </w:r>
      <w:r>
        <w:rPr>
          <w:color w:val="555555"/>
          <w:sz w:val="20"/>
          <w:szCs w:val="20"/>
        </w:rPr>
        <w:t> dan end </w:t>
      </w:r>
      <w:r>
        <w:rPr>
          <w:i/>
          <w:color w:val="555555"/>
          <w:sz w:val="20"/>
          <w:szCs w:val="20"/>
        </w:rPr>
        <w:t>user</w:t>
      </w:r>
      <w:r>
        <w:rPr>
          <w:color w:val="555555"/>
          <w:sz w:val="20"/>
          <w:szCs w:val="20"/>
        </w:rPr>
        <w:t>.</w:t>
      </w:r>
    </w:p>
    <w:p w14:paraId="4E419AD4" w14:textId="77777777" w:rsidR="00C40509" w:rsidRDefault="00000000">
      <w:pPr>
        <w:pStyle w:val="Heading2"/>
        <w:shd w:val="clear" w:color="auto" w:fill="FFFFFF"/>
        <w:spacing w:after="240"/>
        <w:rPr>
          <w:rFonts w:ascii="Calibri" w:eastAsia="Calibri" w:hAnsi="Calibri" w:cs="Calibri"/>
          <w:color w:val="555555"/>
          <w:sz w:val="20"/>
          <w:szCs w:val="20"/>
        </w:rPr>
      </w:pPr>
      <w:r>
        <w:rPr>
          <w:rFonts w:ascii="Calibri" w:eastAsia="Calibri" w:hAnsi="Calibri" w:cs="Calibri"/>
          <w:color w:val="555555"/>
          <w:sz w:val="20"/>
          <w:szCs w:val="20"/>
        </w:rPr>
        <w:t> Apa saja Komponen Use Case Diagram?</w:t>
      </w:r>
    </w:p>
    <w:p w14:paraId="45DDA024" w14:textId="77777777" w:rsidR="00C40509" w:rsidRDefault="00000000">
      <w:pPr>
        <w:pBdr>
          <w:top w:val="nil"/>
          <w:left w:val="nil"/>
          <w:bottom w:val="nil"/>
          <w:right w:val="nil"/>
          <w:between w:val="nil"/>
        </w:pBdr>
        <w:shd w:val="clear" w:color="auto" w:fill="FFFFFF"/>
        <w:spacing w:after="384" w:line="240" w:lineRule="auto"/>
        <w:rPr>
          <w:color w:val="555555"/>
          <w:sz w:val="20"/>
          <w:szCs w:val="20"/>
        </w:rPr>
      </w:pPr>
      <w:r>
        <w:rPr>
          <w:color w:val="555555"/>
          <w:sz w:val="20"/>
          <w:szCs w:val="20"/>
        </w:rPr>
        <w:t>Komponen-komponen pada use case diagram di antaranya sebagai berikut. </w:t>
      </w:r>
    </w:p>
    <w:p w14:paraId="625558D9" w14:textId="77777777" w:rsidR="00C40509" w:rsidRDefault="00000000">
      <w:pPr>
        <w:pStyle w:val="Heading3"/>
        <w:shd w:val="clear" w:color="auto" w:fill="FFFFFF"/>
        <w:spacing w:after="240"/>
        <w:rPr>
          <w:rFonts w:ascii="Calibri" w:eastAsia="Calibri" w:hAnsi="Calibri" w:cs="Calibri"/>
          <w:color w:val="555555"/>
          <w:sz w:val="20"/>
          <w:szCs w:val="20"/>
        </w:rPr>
      </w:pPr>
      <w:r>
        <w:rPr>
          <w:rFonts w:ascii="Calibri" w:eastAsia="Calibri" w:hAnsi="Calibri" w:cs="Calibri"/>
          <w:color w:val="555555"/>
          <w:sz w:val="20"/>
          <w:szCs w:val="20"/>
        </w:rPr>
        <w:t>Sistem</w:t>
      </w:r>
    </w:p>
    <w:p w14:paraId="7F3E5984" w14:textId="77777777" w:rsidR="00C40509" w:rsidRDefault="00000000">
      <w:pPr>
        <w:pBdr>
          <w:top w:val="nil"/>
          <w:left w:val="nil"/>
          <w:bottom w:val="nil"/>
          <w:right w:val="nil"/>
          <w:between w:val="nil"/>
        </w:pBdr>
        <w:shd w:val="clear" w:color="auto" w:fill="FFFFFF"/>
        <w:spacing w:after="384" w:line="240" w:lineRule="auto"/>
        <w:rPr>
          <w:color w:val="555555"/>
          <w:sz w:val="20"/>
          <w:szCs w:val="20"/>
        </w:rPr>
      </w:pPr>
      <w:r>
        <w:rPr>
          <w:color w:val="555555"/>
          <w:sz w:val="20"/>
          <w:szCs w:val="20"/>
        </w:rPr>
        <w:t>Sebuah sistem  digambarkan ke dalam bentuk persegi. Fungsinya untuk membatasi use case dengan interaksi dari luar sistem.Sistem pada umumnya diberikan label yang sesuai. Namun, umumnya sistem ini tidaklah diberi gamba karena kita tidak terlalu memberikan makna pada sebuah diagram.</w:t>
      </w:r>
    </w:p>
    <w:p w14:paraId="15FD113F" w14:textId="77777777" w:rsidR="00C40509" w:rsidRDefault="00000000">
      <w:pPr>
        <w:pStyle w:val="Heading3"/>
        <w:shd w:val="clear" w:color="auto" w:fill="FFFFFF"/>
        <w:spacing w:after="240"/>
        <w:rPr>
          <w:rFonts w:ascii="Calibri" w:eastAsia="Calibri" w:hAnsi="Calibri" w:cs="Calibri"/>
          <w:color w:val="555555"/>
          <w:sz w:val="20"/>
          <w:szCs w:val="20"/>
        </w:rPr>
      </w:pPr>
      <w:r>
        <w:rPr>
          <w:rFonts w:ascii="Calibri" w:eastAsia="Calibri" w:hAnsi="Calibri" w:cs="Calibri"/>
          <w:color w:val="555555"/>
          <w:sz w:val="20"/>
          <w:szCs w:val="20"/>
        </w:rPr>
        <w:t>Actor</w:t>
      </w:r>
    </w:p>
    <w:p w14:paraId="288B4DC5" w14:textId="77777777" w:rsidR="00C40509" w:rsidRDefault="00000000">
      <w:pPr>
        <w:pBdr>
          <w:top w:val="nil"/>
          <w:left w:val="nil"/>
          <w:bottom w:val="nil"/>
          <w:right w:val="nil"/>
          <w:between w:val="nil"/>
        </w:pBdr>
        <w:shd w:val="clear" w:color="auto" w:fill="FFFFFF"/>
        <w:spacing w:after="384" w:line="240" w:lineRule="auto"/>
        <w:rPr>
          <w:color w:val="555555"/>
          <w:sz w:val="20"/>
          <w:szCs w:val="20"/>
        </w:rPr>
      </w:pPr>
      <w:r>
        <w:rPr>
          <w:color w:val="555555"/>
          <w:sz w:val="20"/>
          <w:szCs w:val="20"/>
        </w:rPr>
        <w:t>Banyak yang berspekulasi bahwa actor adalah bagian dari diagram. Padahal apabila kita mencari informasi lebih dalam mengenai soal ini, ternyata actor bukanlah bagian dari diagram.</w:t>
      </w:r>
    </w:p>
    <w:p w14:paraId="033334AB" w14:textId="77777777" w:rsidR="00C40509" w:rsidRDefault="00000000">
      <w:pPr>
        <w:pBdr>
          <w:top w:val="nil"/>
          <w:left w:val="nil"/>
          <w:bottom w:val="nil"/>
          <w:right w:val="nil"/>
          <w:between w:val="nil"/>
        </w:pBdr>
        <w:shd w:val="clear" w:color="auto" w:fill="FFFFFF"/>
        <w:spacing w:after="384" w:line="240" w:lineRule="auto"/>
        <w:rPr>
          <w:color w:val="555555"/>
          <w:sz w:val="20"/>
          <w:szCs w:val="20"/>
        </w:rPr>
      </w:pPr>
      <w:r>
        <w:rPr>
          <w:color w:val="555555"/>
          <w:sz w:val="20"/>
          <w:szCs w:val="20"/>
        </w:rPr>
        <w:t>Peran actor sangat penting, tentunya menciptakan use case jadi lebih mudah. Fungsi Actor menjelaskan siapa yang berinteraksi dengan sistem. Actor akan memberikan informasi kepada sistem, serta menerima informasi dari sistem. Keduanya bisa terjadi secara bersamaan. Aktor tidak memberikan kontrol terhadap sistem, namun hanya memberikan gambaran mengenai hubungannya dengan sistem. </w:t>
      </w:r>
    </w:p>
    <w:p w14:paraId="5E783D24" w14:textId="77777777" w:rsidR="00C40509" w:rsidRDefault="00000000">
      <w:pPr>
        <w:pBdr>
          <w:top w:val="nil"/>
          <w:left w:val="nil"/>
          <w:bottom w:val="nil"/>
          <w:right w:val="nil"/>
          <w:between w:val="nil"/>
        </w:pBdr>
        <w:shd w:val="clear" w:color="auto" w:fill="FFFFFF"/>
        <w:spacing w:after="384" w:line="240" w:lineRule="auto"/>
        <w:rPr>
          <w:color w:val="555555"/>
          <w:sz w:val="20"/>
          <w:szCs w:val="20"/>
        </w:rPr>
      </w:pPr>
      <w:r>
        <w:rPr>
          <w:color w:val="555555"/>
          <w:sz w:val="20"/>
          <w:szCs w:val="20"/>
        </w:rPr>
        <w:t>Ternyata, inilah beberapa alasan mengapa actor dapat berhubungan dengan sistem lain:</w:t>
      </w:r>
    </w:p>
    <w:p w14:paraId="45CE70B0" w14:textId="77777777" w:rsidR="00C40509" w:rsidRDefault="00000000">
      <w:pPr>
        <w:numPr>
          <w:ilvl w:val="0"/>
          <w:numId w:val="2"/>
        </w:numPr>
        <w:shd w:val="clear" w:color="auto" w:fill="FFFFFF"/>
        <w:spacing w:before="75" w:after="75" w:line="240" w:lineRule="auto"/>
        <w:rPr>
          <w:color w:val="555555"/>
        </w:rPr>
      </w:pPr>
      <w:r>
        <w:rPr>
          <w:color w:val="555555"/>
          <w:sz w:val="20"/>
          <w:szCs w:val="20"/>
        </w:rPr>
        <w:t>Jika terdapat relasi sistem lain dengan sistem yang sedang dibuat.</w:t>
      </w:r>
    </w:p>
    <w:p w14:paraId="1BC5DBEB" w14:textId="77777777" w:rsidR="00C40509" w:rsidRDefault="00000000">
      <w:pPr>
        <w:numPr>
          <w:ilvl w:val="0"/>
          <w:numId w:val="2"/>
        </w:numPr>
        <w:shd w:val="clear" w:color="auto" w:fill="FFFFFF"/>
        <w:spacing w:before="75" w:after="75" w:line="240" w:lineRule="auto"/>
        <w:rPr>
          <w:color w:val="555555"/>
        </w:rPr>
      </w:pPr>
      <w:r>
        <w:rPr>
          <w:color w:val="555555"/>
          <w:sz w:val="20"/>
          <w:szCs w:val="20"/>
        </w:rPr>
        <w:t>Terdapat eksternal resource yang digunakan oleh sistem.</w:t>
      </w:r>
    </w:p>
    <w:p w14:paraId="109280E5" w14:textId="77777777" w:rsidR="00C40509" w:rsidRDefault="00000000">
      <w:pPr>
        <w:numPr>
          <w:ilvl w:val="0"/>
          <w:numId w:val="2"/>
        </w:numPr>
        <w:shd w:val="clear" w:color="auto" w:fill="FFFFFF"/>
        <w:spacing w:before="75" w:after="75" w:line="240" w:lineRule="auto"/>
        <w:rPr>
          <w:color w:val="555555"/>
        </w:rPr>
      </w:pPr>
      <w:r>
        <w:rPr>
          <w:color w:val="555555"/>
          <w:sz w:val="20"/>
          <w:szCs w:val="20"/>
        </w:rPr>
        <w:lastRenderedPageBreak/>
        <w:t>Adanya kepentingan terhadap sistem, yaitu alur informasi baik penerima maupun arus sistem saling memiliki kepentingan.</w:t>
      </w:r>
      <w:r>
        <w:rPr>
          <w:color w:val="555555"/>
          <w:sz w:val="20"/>
          <w:szCs w:val="20"/>
        </w:rPr>
        <w:br/>
      </w:r>
    </w:p>
    <w:p w14:paraId="101B9C59" w14:textId="2ED3A673" w:rsidR="00C40509" w:rsidRPr="00F120BA" w:rsidRDefault="00000000" w:rsidP="00F120BA">
      <w:pPr>
        <w:numPr>
          <w:ilvl w:val="0"/>
          <w:numId w:val="2"/>
        </w:numPr>
        <w:shd w:val="clear" w:color="auto" w:fill="FFFFFF"/>
        <w:spacing w:before="75" w:after="75" w:line="240" w:lineRule="auto"/>
        <w:rPr>
          <w:color w:val="555555"/>
          <w:sz w:val="20"/>
          <w:szCs w:val="20"/>
        </w:rPr>
      </w:pPr>
      <w:r>
        <w:rPr>
          <w:color w:val="555555"/>
          <w:sz w:val="20"/>
          <w:szCs w:val="20"/>
        </w:rPr>
        <w:t>Terdapat seseorang atau pihak lain yang akan mengelola sistem.</w:t>
      </w:r>
      <w:r w:rsidR="00F120BA">
        <w:rPr>
          <w:color w:val="555555"/>
          <w:sz w:val="20"/>
          <w:szCs w:val="20"/>
        </w:rPr>
        <w:br w:type="page"/>
      </w:r>
    </w:p>
    <w:p w14:paraId="5318F392" w14:textId="24605F42" w:rsidR="00C40509" w:rsidRDefault="00000000">
      <w:pPr>
        <w:shd w:val="clear" w:color="auto" w:fill="FFFFFF"/>
        <w:spacing w:before="75" w:after="75" w:line="240" w:lineRule="auto"/>
        <w:rPr>
          <w:b/>
          <w:color w:val="555555"/>
          <w:sz w:val="20"/>
          <w:szCs w:val="20"/>
        </w:rPr>
      </w:pPr>
      <w:r>
        <w:rPr>
          <w:b/>
          <w:color w:val="555555"/>
          <w:sz w:val="20"/>
          <w:szCs w:val="20"/>
        </w:rPr>
        <w:lastRenderedPageBreak/>
        <w:t>Simbol-Simbol Use Case</w:t>
      </w:r>
    </w:p>
    <w:p w14:paraId="12848F71" w14:textId="08A54ECA" w:rsidR="00C40509" w:rsidRDefault="00000000" w:rsidP="00F120BA">
      <w:pPr>
        <w:shd w:val="clear" w:color="auto" w:fill="FFFFFF"/>
        <w:spacing w:before="75" w:after="75" w:line="240" w:lineRule="auto"/>
        <w:jc w:val="center"/>
        <w:rPr>
          <w:color w:val="555555"/>
          <w:sz w:val="20"/>
          <w:szCs w:val="20"/>
        </w:rPr>
      </w:pPr>
      <w:r>
        <w:rPr>
          <w:noProof/>
          <w:color w:val="555555"/>
          <w:sz w:val="20"/>
          <w:szCs w:val="20"/>
        </w:rPr>
        <w:drawing>
          <wp:inline distT="0" distB="0" distL="0" distR="0" wp14:anchorId="65387200" wp14:editId="417A65EE">
            <wp:extent cx="4143375" cy="5438775"/>
            <wp:effectExtent l="0" t="0" r="0" b="0"/>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
                    <a:srcRect/>
                    <a:stretch>
                      <a:fillRect/>
                    </a:stretch>
                  </pic:blipFill>
                  <pic:spPr>
                    <a:xfrm>
                      <a:off x="0" y="0"/>
                      <a:ext cx="4143375" cy="5438775"/>
                    </a:xfrm>
                    <a:prstGeom prst="rect">
                      <a:avLst/>
                    </a:prstGeom>
                    <a:ln/>
                  </pic:spPr>
                </pic:pic>
              </a:graphicData>
            </a:graphic>
          </wp:inline>
        </w:drawing>
      </w:r>
    </w:p>
    <w:p w14:paraId="027F960E" w14:textId="77777777" w:rsidR="00C40509" w:rsidRDefault="00000000">
      <w:pPr>
        <w:spacing w:line="240" w:lineRule="auto"/>
        <w:jc w:val="center"/>
        <w:rPr>
          <w:sz w:val="20"/>
          <w:szCs w:val="20"/>
        </w:rPr>
      </w:pPr>
      <w:r>
        <w:rPr>
          <w:sz w:val="20"/>
          <w:szCs w:val="20"/>
        </w:rPr>
        <w:t>Contoh Use Case dari Studi kasus laundry</w:t>
      </w:r>
    </w:p>
    <w:p w14:paraId="73AC4CCF" w14:textId="77777777" w:rsidR="00C40509" w:rsidRDefault="00000000">
      <w:pPr>
        <w:spacing w:line="240" w:lineRule="auto"/>
        <w:jc w:val="center"/>
        <w:rPr>
          <w:sz w:val="20"/>
          <w:szCs w:val="20"/>
        </w:rPr>
      </w:pPr>
      <w:r>
        <w:rPr>
          <w:noProof/>
        </w:rPr>
        <w:lastRenderedPageBreak/>
        <w:drawing>
          <wp:inline distT="0" distB="0" distL="0" distR="0" wp14:anchorId="0FA545F0" wp14:editId="5278BFEF">
            <wp:extent cx="2857500" cy="2987496"/>
            <wp:effectExtent l="0" t="0" r="0" b="0"/>
            <wp:docPr id="7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
                    <a:srcRect/>
                    <a:stretch>
                      <a:fillRect/>
                    </a:stretch>
                  </pic:blipFill>
                  <pic:spPr>
                    <a:xfrm>
                      <a:off x="0" y="0"/>
                      <a:ext cx="2857500" cy="2987496"/>
                    </a:xfrm>
                    <a:prstGeom prst="rect">
                      <a:avLst/>
                    </a:prstGeom>
                    <a:ln/>
                  </pic:spPr>
                </pic:pic>
              </a:graphicData>
            </a:graphic>
          </wp:inline>
        </w:drawing>
      </w:r>
    </w:p>
    <w:p w14:paraId="340B841C" w14:textId="77777777" w:rsidR="00C40509" w:rsidRDefault="00C40509">
      <w:pPr>
        <w:spacing w:line="240" w:lineRule="auto"/>
        <w:rPr>
          <w:sz w:val="20"/>
          <w:szCs w:val="20"/>
        </w:rPr>
      </w:pPr>
    </w:p>
    <w:p w14:paraId="38D7E7BC" w14:textId="77777777" w:rsidR="00C40509" w:rsidRDefault="00C40509">
      <w:pPr>
        <w:spacing w:line="240" w:lineRule="auto"/>
        <w:jc w:val="center"/>
        <w:rPr>
          <w:sz w:val="20"/>
          <w:szCs w:val="20"/>
        </w:rPr>
      </w:pPr>
    </w:p>
    <w:p w14:paraId="4DE1EEAA" w14:textId="77777777" w:rsidR="00C40509" w:rsidRDefault="00000000">
      <w:pPr>
        <w:numPr>
          <w:ilvl w:val="0"/>
          <w:numId w:val="7"/>
        </w:numPr>
        <w:pBdr>
          <w:top w:val="nil"/>
          <w:left w:val="nil"/>
          <w:bottom w:val="nil"/>
          <w:right w:val="nil"/>
          <w:between w:val="nil"/>
        </w:pBdr>
        <w:spacing w:line="240" w:lineRule="auto"/>
        <w:rPr>
          <w:b/>
          <w:color w:val="000000"/>
          <w:sz w:val="24"/>
          <w:szCs w:val="24"/>
        </w:rPr>
      </w:pPr>
      <w:r>
        <w:rPr>
          <w:b/>
          <w:color w:val="000000"/>
          <w:sz w:val="24"/>
          <w:szCs w:val="24"/>
        </w:rPr>
        <w:t>Perancangan activity diagram</w:t>
      </w:r>
    </w:p>
    <w:p w14:paraId="6F8DC1A7" w14:textId="77777777" w:rsidR="00C40509" w:rsidRDefault="00000000">
      <w:pPr>
        <w:pBdr>
          <w:top w:val="nil"/>
          <w:left w:val="nil"/>
          <w:bottom w:val="nil"/>
          <w:right w:val="nil"/>
          <w:between w:val="nil"/>
        </w:pBdr>
        <w:shd w:val="clear" w:color="auto" w:fill="FFFFFF"/>
        <w:spacing w:after="384" w:line="240" w:lineRule="auto"/>
        <w:rPr>
          <w:color w:val="555555"/>
          <w:sz w:val="20"/>
          <w:szCs w:val="20"/>
        </w:rPr>
      </w:pPr>
      <w:r>
        <w:rPr>
          <w:i/>
          <w:color w:val="555555"/>
          <w:sz w:val="20"/>
          <w:szCs w:val="20"/>
        </w:rPr>
        <w:t>Activity diagram,</w:t>
      </w:r>
      <w:r>
        <w:rPr>
          <w:color w:val="555555"/>
          <w:sz w:val="20"/>
          <w:szCs w:val="20"/>
        </w:rPr>
        <w:t> dalam bahasa Indonesia diagram aktivitas, yaitu diagram yang dapat memodelkan proses-proses yang terjadi pada sebuah sistem. Runtutan proses dari suatu sistem digambarkan secara vertikal. </w:t>
      </w:r>
      <w:r>
        <w:rPr>
          <w:i/>
          <w:color w:val="555555"/>
          <w:sz w:val="20"/>
          <w:szCs w:val="20"/>
        </w:rPr>
        <w:t>Activity diagram</w:t>
      </w:r>
      <w:r>
        <w:rPr>
          <w:color w:val="555555"/>
          <w:sz w:val="20"/>
          <w:szCs w:val="20"/>
        </w:rPr>
        <w:t> merupakan pengembangan dari </w:t>
      </w:r>
      <w:r>
        <w:rPr>
          <w:i/>
          <w:color w:val="555555"/>
          <w:sz w:val="20"/>
          <w:szCs w:val="20"/>
        </w:rPr>
        <w:t>Use Case</w:t>
      </w:r>
      <w:r>
        <w:rPr>
          <w:color w:val="555555"/>
          <w:sz w:val="20"/>
          <w:szCs w:val="20"/>
        </w:rPr>
        <w:t> yang memiliki alur aktivitas.</w:t>
      </w:r>
    </w:p>
    <w:p w14:paraId="2C4B11F7" w14:textId="77777777" w:rsidR="00C40509" w:rsidRDefault="00000000">
      <w:pPr>
        <w:pBdr>
          <w:top w:val="nil"/>
          <w:left w:val="nil"/>
          <w:bottom w:val="nil"/>
          <w:right w:val="nil"/>
          <w:between w:val="nil"/>
        </w:pBdr>
        <w:shd w:val="clear" w:color="auto" w:fill="FFFFFF"/>
        <w:spacing w:after="384" w:line="240" w:lineRule="auto"/>
        <w:rPr>
          <w:color w:val="555555"/>
          <w:sz w:val="20"/>
          <w:szCs w:val="20"/>
        </w:rPr>
      </w:pPr>
      <w:r>
        <w:rPr>
          <w:color w:val="555555"/>
          <w:sz w:val="20"/>
          <w:szCs w:val="20"/>
        </w:rPr>
        <w:t>Alur atau aktivitas berupa bisa berupa runtutan menu-menu atau proses bisnis yang terdapat di dalam sistem tersebut. Dalam buku </w:t>
      </w:r>
      <w:r>
        <w:rPr>
          <w:b/>
          <w:color w:val="555555"/>
          <w:sz w:val="20"/>
          <w:szCs w:val="20"/>
        </w:rPr>
        <w:t>Rekayasa Perangkat Lunak</w:t>
      </w:r>
      <w:r>
        <w:rPr>
          <w:color w:val="555555"/>
          <w:sz w:val="20"/>
          <w:szCs w:val="20"/>
        </w:rPr>
        <w:t> karangan Rosa A.S mengatakan, “Diagram aktivitas tidak menjelaskan kelakuan aktor. Dapat diartikan bahwa dalam pembuatan </w:t>
      </w:r>
      <w:r>
        <w:rPr>
          <w:i/>
          <w:color w:val="555555"/>
          <w:sz w:val="20"/>
          <w:szCs w:val="20"/>
        </w:rPr>
        <w:t>activity diagram</w:t>
      </w:r>
      <w:r>
        <w:rPr>
          <w:color w:val="555555"/>
          <w:sz w:val="20"/>
          <w:szCs w:val="20"/>
        </w:rPr>
        <w:t> hanya dapat dipakai untuk menggambarkan alur kerja atau aktivitas sistem saja.”</w:t>
      </w:r>
    </w:p>
    <w:p w14:paraId="56FCF297" w14:textId="77777777" w:rsidR="00C40509" w:rsidRDefault="00000000">
      <w:pPr>
        <w:pBdr>
          <w:top w:val="nil"/>
          <w:left w:val="nil"/>
          <w:bottom w:val="nil"/>
          <w:right w:val="nil"/>
          <w:between w:val="nil"/>
        </w:pBdr>
        <w:shd w:val="clear" w:color="auto" w:fill="FFFFFF"/>
        <w:spacing w:after="384" w:line="240" w:lineRule="auto"/>
        <w:rPr>
          <w:color w:val="555555"/>
          <w:sz w:val="20"/>
          <w:szCs w:val="20"/>
        </w:rPr>
      </w:pPr>
      <w:r>
        <w:rPr>
          <w:i/>
          <w:color w:val="555555"/>
          <w:sz w:val="20"/>
          <w:szCs w:val="20"/>
        </w:rPr>
        <w:t>Activity diagram </w:t>
      </w:r>
      <w:r>
        <w:rPr>
          <w:color w:val="555555"/>
          <w:sz w:val="20"/>
          <w:szCs w:val="20"/>
        </w:rPr>
        <w:t>mesti digunakan sejajar (</w:t>
      </w:r>
      <w:r>
        <w:rPr>
          <w:i/>
          <w:color w:val="555555"/>
          <w:sz w:val="20"/>
          <w:szCs w:val="20"/>
        </w:rPr>
        <w:t>horizontal</w:t>
      </w:r>
      <w:r>
        <w:rPr>
          <w:color w:val="555555"/>
          <w:sz w:val="20"/>
          <w:szCs w:val="20"/>
        </w:rPr>
        <w:t>) dengan teknik pemodelan lainnya, seperti diagram </w:t>
      </w:r>
      <w:r>
        <w:rPr>
          <w:i/>
          <w:color w:val="555555"/>
          <w:sz w:val="20"/>
          <w:szCs w:val="20"/>
        </w:rPr>
        <w:t>Use Case </w:t>
      </w:r>
      <w:r>
        <w:rPr>
          <w:color w:val="555555"/>
          <w:sz w:val="20"/>
          <w:szCs w:val="20"/>
        </w:rPr>
        <w:t> dan diagram </w:t>
      </w:r>
      <w:r>
        <w:rPr>
          <w:i/>
          <w:color w:val="555555"/>
          <w:sz w:val="20"/>
          <w:szCs w:val="20"/>
        </w:rPr>
        <w:t>State</w:t>
      </w:r>
      <w:r>
        <w:rPr>
          <w:color w:val="555555"/>
          <w:sz w:val="20"/>
          <w:szCs w:val="20"/>
        </w:rPr>
        <w:t>. Kamu bisa menggunakan </w:t>
      </w:r>
      <w:r>
        <w:rPr>
          <w:i/>
          <w:color w:val="555555"/>
          <w:sz w:val="20"/>
          <w:szCs w:val="20"/>
        </w:rPr>
        <w:t>activity</w:t>
      </w:r>
      <w:r>
        <w:rPr>
          <w:color w:val="555555"/>
          <w:sz w:val="20"/>
          <w:szCs w:val="20"/>
        </w:rPr>
        <w:t> </w:t>
      </w:r>
      <w:r>
        <w:rPr>
          <w:i/>
          <w:color w:val="555555"/>
          <w:sz w:val="20"/>
          <w:szCs w:val="20"/>
        </w:rPr>
        <w:t>diagram</w:t>
      </w:r>
      <w:r>
        <w:rPr>
          <w:color w:val="555555"/>
          <w:sz w:val="20"/>
          <w:szCs w:val="20"/>
        </w:rPr>
        <w:t> agar dapat memodelkan alur kerja sistem dengan baik. </w:t>
      </w:r>
      <w:r>
        <w:rPr>
          <w:i/>
          <w:color w:val="555555"/>
          <w:sz w:val="20"/>
          <w:szCs w:val="20"/>
        </w:rPr>
        <w:t>Activity diagram </w:t>
      </w:r>
      <w:r>
        <w:rPr>
          <w:color w:val="555555"/>
          <w:sz w:val="20"/>
          <w:szCs w:val="20"/>
        </w:rPr>
        <w:t>berfungsi juga untuk menganalisis diagram </w:t>
      </w:r>
      <w:r>
        <w:rPr>
          <w:i/>
          <w:color w:val="555555"/>
          <w:sz w:val="20"/>
          <w:szCs w:val="20"/>
        </w:rPr>
        <w:t>use case </w:t>
      </w:r>
      <w:r>
        <w:rPr>
          <w:color w:val="555555"/>
          <w:sz w:val="20"/>
          <w:szCs w:val="20"/>
        </w:rPr>
        <w:t>dengan cara mendeskripsikan aktor, tindakan yang perlu dilakukan, dan kapan harus terjadi. </w:t>
      </w:r>
    </w:p>
    <w:p w14:paraId="40F37E18" w14:textId="77777777" w:rsidR="00C40509" w:rsidRDefault="00000000">
      <w:pPr>
        <w:pBdr>
          <w:top w:val="nil"/>
          <w:left w:val="nil"/>
          <w:bottom w:val="nil"/>
          <w:right w:val="nil"/>
          <w:between w:val="nil"/>
        </w:pBdr>
        <w:shd w:val="clear" w:color="auto" w:fill="FFFFFF"/>
        <w:spacing w:after="384" w:line="240" w:lineRule="auto"/>
        <w:rPr>
          <w:color w:val="555555"/>
          <w:sz w:val="20"/>
          <w:szCs w:val="20"/>
        </w:rPr>
      </w:pPr>
      <w:r>
        <w:rPr>
          <w:color w:val="555555"/>
          <w:sz w:val="20"/>
          <w:szCs w:val="20"/>
        </w:rPr>
        <w:t>Diagram ini menggambarkan sebuah algoritma dan pemodelan sekuensial yang kompleks dengan proses paralel. Selanjutnya mari kita bahas mengenai tujuan dari pada </w:t>
      </w:r>
      <w:r>
        <w:rPr>
          <w:i/>
          <w:color w:val="555555"/>
          <w:sz w:val="20"/>
          <w:szCs w:val="20"/>
        </w:rPr>
        <w:t>activity</w:t>
      </w:r>
      <w:r>
        <w:rPr>
          <w:color w:val="555555"/>
          <w:sz w:val="20"/>
          <w:szCs w:val="20"/>
        </w:rPr>
        <w:t> </w:t>
      </w:r>
      <w:r>
        <w:rPr>
          <w:i/>
          <w:color w:val="555555"/>
          <w:sz w:val="20"/>
          <w:szCs w:val="20"/>
        </w:rPr>
        <w:t>diagram</w:t>
      </w:r>
      <w:r>
        <w:rPr>
          <w:color w:val="555555"/>
          <w:sz w:val="20"/>
          <w:szCs w:val="20"/>
        </w:rPr>
        <w:t> itu sendiri.</w:t>
      </w:r>
    </w:p>
    <w:p w14:paraId="5839467E" w14:textId="77777777" w:rsidR="00C40509" w:rsidRDefault="00000000">
      <w:pPr>
        <w:pStyle w:val="Heading3"/>
        <w:rPr>
          <w:rFonts w:ascii="Calibri" w:eastAsia="Calibri" w:hAnsi="Calibri" w:cs="Calibri"/>
          <w:sz w:val="20"/>
          <w:szCs w:val="20"/>
        </w:rPr>
      </w:pPr>
      <w:r>
        <w:rPr>
          <w:rFonts w:ascii="Calibri" w:eastAsia="Calibri" w:hAnsi="Calibri" w:cs="Calibri"/>
          <w:sz w:val="20"/>
          <w:szCs w:val="20"/>
        </w:rPr>
        <w:t>Tujuan Activity Diagram</w:t>
      </w:r>
    </w:p>
    <w:p w14:paraId="28523F91" w14:textId="77777777" w:rsidR="00C40509" w:rsidRDefault="00000000">
      <w:pPr>
        <w:pBdr>
          <w:top w:val="nil"/>
          <w:left w:val="nil"/>
          <w:bottom w:val="nil"/>
          <w:right w:val="nil"/>
          <w:between w:val="nil"/>
        </w:pBdr>
        <w:shd w:val="clear" w:color="auto" w:fill="FFFFFF"/>
        <w:spacing w:after="384" w:line="240" w:lineRule="auto"/>
        <w:rPr>
          <w:color w:val="555555"/>
          <w:sz w:val="20"/>
          <w:szCs w:val="20"/>
        </w:rPr>
      </w:pPr>
      <w:r>
        <w:rPr>
          <w:color w:val="555555"/>
          <w:sz w:val="20"/>
          <w:szCs w:val="20"/>
        </w:rPr>
        <w:t>Berikut beberapa tujuan dari </w:t>
      </w:r>
      <w:r>
        <w:rPr>
          <w:i/>
          <w:color w:val="555555"/>
          <w:sz w:val="20"/>
          <w:szCs w:val="20"/>
        </w:rPr>
        <w:t>activity diagram:</w:t>
      </w:r>
    </w:p>
    <w:p w14:paraId="765D77D0" w14:textId="77777777" w:rsidR="00C40509" w:rsidRDefault="00000000">
      <w:pPr>
        <w:numPr>
          <w:ilvl w:val="0"/>
          <w:numId w:val="3"/>
        </w:numPr>
        <w:shd w:val="clear" w:color="auto" w:fill="FFFFFF"/>
        <w:spacing w:before="75" w:after="75" w:line="240" w:lineRule="auto"/>
        <w:rPr>
          <w:color w:val="555555"/>
          <w:sz w:val="20"/>
          <w:szCs w:val="20"/>
        </w:rPr>
      </w:pPr>
      <w:r>
        <w:rPr>
          <w:color w:val="555555"/>
          <w:sz w:val="20"/>
          <w:szCs w:val="20"/>
        </w:rPr>
        <w:t>Menjelaskan urutan aktivitas dalam suatu proses.</w:t>
      </w:r>
    </w:p>
    <w:p w14:paraId="7ACA541B" w14:textId="77777777" w:rsidR="00C40509" w:rsidRDefault="00000000">
      <w:pPr>
        <w:numPr>
          <w:ilvl w:val="0"/>
          <w:numId w:val="3"/>
        </w:numPr>
        <w:shd w:val="clear" w:color="auto" w:fill="FFFFFF"/>
        <w:spacing w:before="75" w:after="75" w:line="240" w:lineRule="auto"/>
        <w:rPr>
          <w:color w:val="555555"/>
          <w:sz w:val="20"/>
          <w:szCs w:val="20"/>
        </w:rPr>
      </w:pPr>
      <w:r>
        <w:rPr>
          <w:color w:val="555555"/>
          <w:sz w:val="20"/>
          <w:szCs w:val="20"/>
        </w:rPr>
        <w:t>Di dalam dunia bisnis biasanya digunakan untuk </w:t>
      </w:r>
      <w:r>
        <w:rPr>
          <w:i/>
          <w:color w:val="555555"/>
          <w:sz w:val="20"/>
          <w:szCs w:val="20"/>
        </w:rPr>
        <w:t>modeling</w:t>
      </w:r>
      <w:r>
        <w:rPr>
          <w:color w:val="555555"/>
          <w:sz w:val="20"/>
          <w:szCs w:val="20"/>
        </w:rPr>
        <w:t> (memperlihatkan urutan proses bisnis).</w:t>
      </w:r>
    </w:p>
    <w:p w14:paraId="3F097F3A" w14:textId="77777777" w:rsidR="00C40509" w:rsidRDefault="00000000">
      <w:pPr>
        <w:numPr>
          <w:ilvl w:val="0"/>
          <w:numId w:val="3"/>
        </w:numPr>
        <w:shd w:val="clear" w:color="auto" w:fill="FFFFFF"/>
        <w:spacing w:before="75" w:after="75" w:line="240" w:lineRule="auto"/>
        <w:rPr>
          <w:color w:val="555555"/>
          <w:sz w:val="20"/>
          <w:szCs w:val="20"/>
        </w:rPr>
      </w:pPr>
      <w:r>
        <w:rPr>
          <w:color w:val="555555"/>
          <w:sz w:val="20"/>
          <w:szCs w:val="20"/>
        </w:rPr>
        <w:t>Mudah dalam memahami proses yang ada dalam sistem secara keseluruhan.</w:t>
      </w:r>
    </w:p>
    <w:p w14:paraId="6A62B1CE" w14:textId="77777777" w:rsidR="00C40509" w:rsidRDefault="00000000">
      <w:pPr>
        <w:numPr>
          <w:ilvl w:val="0"/>
          <w:numId w:val="3"/>
        </w:numPr>
        <w:shd w:val="clear" w:color="auto" w:fill="FFFFFF"/>
        <w:spacing w:before="75" w:after="75" w:line="240" w:lineRule="auto"/>
        <w:rPr>
          <w:color w:val="555555"/>
          <w:sz w:val="20"/>
          <w:szCs w:val="20"/>
        </w:rPr>
      </w:pPr>
      <w:r>
        <w:rPr>
          <w:color w:val="555555"/>
          <w:sz w:val="20"/>
          <w:szCs w:val="20"/>
        </w:rPr>
        <w:t>Merupakan metode perancangan yang terstruktur, mirip dengan </w:t>
      </w:r>
      <w:r>
        <w:rPr>
          <w:i/>
          <w:color w:val="555555"/>
          <w:sz w:val="20"/>
          <w:szCs w:val="20"/>
        </w:rPr>
        <w:t>Flowchart </w:t>
      </w:r>
      <w:r>
        <w:rPr>
          <w:color w:val="555555"/>
          <w:sz w:val="20"/>
          <w:szCs w:val="20"/>
        </w:rPr>
        <w:t>maupun </w:t>
      </w:r>
      <w:r>
        <w:rPr>
          <w:i/>
          <w:color w:val="555555"/>
          <w:sz w:val="20"/>
          <w:szCs w:val="20"/>
        </w:rPr>
        <w:t>Data Flow Diagram</w:t>
      </w:r>
      <w:r>
        <w:rPr>
          <w:color w:val="555555"/>
          <w:sz w:val="20"/>
          <w:szCs w:val="20"/>
        </w:rPr>
        <w:t> (DFD).</w:t>
      </w:r>
    </w:p>
    <w:p w14:paraId="674C0E97" w14:textId="77777777" w:rsidR="00C40509" w:rsidRDefault="00000000">
      <w:pPr>
        <w:numPr>
          <w:ilvl w:val="0"/>
          <w:numId w:val="3"/>
        </w:numPr>
        <w:shd w:val="clear" w:color="auto" w:fill="FFFFFF"/>
        <w:spacing w:before="75" w:after="75" w:line="240" w:lineRule="auto"/>
        <w:rPr>
          <w:color w:val="555555"/>
          <w:sz w:val="20"/>
          <w:szCs w:val="20"/>
        </w:rPr>
      </w:pPr>
      <w:r>
        <w:rPr>
          <w:color w:val="555555"/>
          <w:sz w:val="20"/>
          <w:szCs w:val="20"/>
        </w:rPr>
        <w:t>Mengetahui aktivitas aktor/pengguna berdasarkan </w:t>
      </w:r>
      <w:r>
        <w:rPr>
          <w:i/>
          <w:color w:val="555555"/>
          <w:sz w:val="20"/>
          <w:szCs w:val="20"/>
        </w:rPr>
        <w:t>use case/</w:t>
      </w:r>
      <w:r>
        <w:rPr>
          <w:color w:val="555555"/>
          <w:sz w:val="20"/>
          <w:szCs w:val="20"/>
        </w:rPr>
        <w:t>diagram yang dibuat sebelumnya. </w:t>
      </w:r>
    </w:p>
    <w:p w14:paraId="6BD8A021" w14:textId="77777777" w:rsidR="00C40509" w:rsidRDefault="00000000">
      <w:pPr>
        <w:shd w:val="clear" w:color="auto" w:fill="FFFFFF"/>
        <w:spacing w:before="75" w:after="75" w:line="240" w:lineRule="auto"/>
        <w:rPr>
          <w:b/>
          <w:color w:val="555555"/>
          <w:sz w:val="20"/>
          <w:szCs w:val="20"/>
        </w:rPr>
      </w:pPr>
      <w:r>
        <w:rPr>
          <w:b/>
          <w:color w:val="555555"/>
          <w:sz w:val="20"/>
          <w:szCs w:val="20"/>
        </w:rPr>
        <w:t>Komponen – komponen activity diagram</w:t>
      </w:r>
    </w:p>
    <w:p w14:paraId="7083F3B1" w14:textId="77777777" w:rsidR="00C40509" w:rsidRDefault="00C40509">
      <w:pPr>
        <w:spacing w:line="240" w:lineRule="auto"/>
        <w:rPr>
          <w:b/>
          <w:sz w:val="20"/>
          <w:szCs w:val="20"/>
        </w:rPr>
      </w:pPr>
    </w:p>
    <w:p w14:paraId="1128C81D" w14:textId="77777777" w:rsidR="00C40509" w:rsidRDefault="00000000">
      <w:pPr>
        <w:spacing w:line="240" w:lineRule="auto"/>
        <w:jc w:val="center"/>
        <w:rPr>
          <w:sz w:val="20"/>
          <w:szCs w:val="20"/>
        </w:rPr>
      </w:pPr>
      <w:r>
        <w:rPr>
          <w:noProof/>
          <w:sz w:val="20"/>
          <w:szCs w:val="20"/>
        </w:rPr>
        <w:drawing>
          <wp:inline distT="0" distB="0" distL="0" distR="0" wp14:anchorId="7D68130E" wp14:editId="1CAFFB1F">
            <wp:extent cx="4219575" cy="5172075"/>
            <wp:effectExtent l="0" t="0" r="0" b="0"/>
            <wp:docPr id="8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
                    <a:srcRect/>
                    <a:stretch>
                      <a:fillRect/>
                    </a:stretch>
                  </pic:blipFill>
                  <pic:spPr>
                    <a:xfrm>
                      <a:off x="0" y="0"/>
                      <a:ext cx="4219575" cy="5172075"/>
                    </a:xfrm>
                    <a:prstGeom prst="rect">
                      <a:avLst/>
                    </a:prstGeom>
                    <a:ln/>
                  </pic:spPr>
                </pic:pic>
              </a:graphicData>
            </a:graphic>
          </wp:inline>
        </w:drawing>
      </w:r>
    </w:p>
    <w:p w14:paraId="6491A8EB" w14:textId="77777777" w:rsidR="00C40509" w:rsidRDefault="00C40509">
      <w:pPr>
        <w:pBdr>
          <w:top w:val="nil"/>
          <w:left w:val="nil"/>
          <w:bottom w:val="nil"/>
          <w:right w:val="nil"/>
          <w:between w:val="nil"/>
        </w:pBdr>
        <w:shd w:val="clear" w:color="auto" w:fill="FFFFFF"/>
        <w:spacing w:after="384" w:line="240" w:lineRule="auto"/>
        <w:rPr>
          <w:color w:val="555555"/>
          <w:sz w:val="20"/>
          <w:szCs w:val="20"/>
        </w:rPr>
      </w:pPr>
    </w:p>
    <w:p w14:paraId="430A3BE7" w14:textId="77777777" w:rsidR="00C40509" w:rsidRDefault="00C40509">
      <w:pPr>
        <w:pBdr>
          <w:top w:val="nil"/>
          <w:left w:val="nil"/>
          <w:bottom w:val="nil"/>
          <w:right w:val="nil"/>
          <w:between w:val="nil"/>
        </w:pBdr>
        <w:shd w:val="clear" w:color="auto" w:fill="FFFFFF"/>
        <w:spacing w:after="384" w:line="240" w:lineRule="auto"/>
        <w:rPr>
          <w:color w:val="555555"/>
          <w:sz w:val="20"/>
          <w:szCs w:val="20"/>
        </w:rPr>
      </w:pPr>
    </w:p>
    <w:p w14:paraId="7AA8E268" w14:textId="77777777" w:rsidR="00C40509" w:rsidRDefault="00000000">
      <w:pPr>
        <w:pStyle w:val="Heading3"/>
        <w:rPr>
          <w:sz w:val="20"/>
          <w:szCs w:val="20"/>
        </w:rPr>
      </w:pPr>
      <w:r>
        <w:rPr>
          <w:sz w:val="20"/>
          <w:szCs w:val="20"/>
        </w:rPr>
        <w:t>Berikut penjelasan lengkapnya mengenai komponen-komponen pada </w:t>
      </w:r>
      <w:r>
        <w:rPr>
          <w:i/>
          <w:sz w:val="20"/>
          <w:szCs w:val="20"/>
        </w:rPr>
        <w:t>activity </w:t>
      </w:r>
      <w:r>
        <w:rPr>
          <w:rFonts w:ascii="Calibri" w:eastAsia="Calibri" w:hAnsi="Calibri" w:cs="Calibri"/>
          <w:b w:val="0"/>
          <w:i/>
          <w:color w:val="555555"/>
          <w:sz w:val="20"/>
          <w:szCs w:val="20"/>
        </w:rPr>
        <w:t>diagram</w:t>
      </w:r>
      <w:r>
        <w:rPr>
          <w:sz w:val="20"/>
          <w:szCs w:val="20"/>
        </w:rPr>
        <w:t> di atas :</w:t>
      </w:r>
    </w:p>
    <w:p w14:paraId="3C02B9A6" w14:textId="77777777" w:rsidR="00C40509" w:rsidRDefault="00000000">
      <w:pPr>
        <w:numPr>
          <w:ilvl w:val="0"/>
          <w:numId w:val="5"/>
        </w:numPr>
        <w:shd w:val="clear" w:color="auto" w:fill="FFFFFF"/>
        <w:spacing w:before="75" w:after="75" w:line="240" w:lineRule="auto"/>
        <w:rPr>
          <w:color w:val="555555"/>
        </w:rPr>
      </w:pPr>
      <w:r>
        <w:rPr>
          <w:b/>
          <w:i/>
          <w:color w:val="555555"/>
          <w:sz w:val="20"/>
          <w:szCs w:val="20"/>
        </w:rPr>
        <w:t>Start Point</w:t>
      </w:r>
      <w:r>
        <w:rPr>
          <w:b/>
          <w:color w:val="555555"/>
          <w:sz w:val="20"/>
          <w:szCs w:val="20"/>
        </w:rPr>
        <w:t> atau</w:t>
      </w:r>
      <w:r>
        <w:rPr>
          <w:b/>
          <w:i/>
          <w:color w:val="555555"/>
          <w:sz w:val="20"/>
          <w:szCs w:val="20"/>
        </w:rPr>
        <w:t> Initial State </w:t>
      </w:r>
      <w:r>
        <w:rPr>
          <w:b/>
          <w:color w:val="555555"/>
          <w:sz w:val="20"/>
          <w:szCs w:val="20"/>
        </w:rPr>
        <w:t>(Titik Mulai/Status Awal)</w:t>
      </w:r>
      <w:r>
        <w:rPr>
          <w:b/>
          <w:color w:val="555555"/>
          <w:sz w:val="20"/>
          <w:szCs w:val="20"/>
        </w:rPr>
        <w:br/>
      </w:r>
      <w:r>
        <w:rPr>
          <w:i/>
          <w:color w:val="555555"/>
          <w:sz w:val="20"/>
          <w:szCs w:val="20"/>
        </w:rPr>
        <w:t>Start Point</w:t>
      </w:r>
      <w:r>
        <w:rPr>
          <w:color w:val="555555"/>
          <w:sz w:val="20"/>
          <w:szCs w:val="20"/>
        </w:rPr>
        <w:t> adalah lingkaran hitam kecil. Biasanya digunakan untuk menandakan status awal, tindakan awal, atau titik awal aktivitas untuk setiap </w:t>
      </w:r>
      <w:r>
        <w:rPr>
          <w:i/>
          <w:color w:val="555555"/>
          <w:sz w:val="20"/>
          <w:szCs w:val="20"/>
        </w:rPr>
        <w:t>activity diagram</w:t>
      </w:r>
      <w:r>
        <w:rPr>
          <w:color w:val="555555"/>
          <w:sz w:val="20"/>
          <w:szCs w:val="20"/>
        </w:rPr>
        <w:t>.</w:t>
      </w:r>
    </w:p>
    <w:p w14:paraId="4F98F789" w14:textId="77777777" w:rsidR="00C40509" w:rsidRDefault="00000000">
      <w:pPr>
        <w:numPr>
          <w:ilvl w:val="0"/>
          <w:numId w:val="5"/>
        </w:numPr>
        <w:shd w:val="clear" w:color="auto" w:fill="FFFFFF"/>
        <w:spacing w:before="75" w:after="75" w:line="240" w:lineRule="auto"/>
        <w:rPr>
          <w:color w:val="555555"/>
        </w:rPr>
      </w:pPr>
      <w:r>
        <w:rPr>
          <w:b/>
          <w:i/>
          <w:color w:val="555555"/>
          <w:sz w:val="20"/>
          <w:szCs w:val="20"/>
        </w:rPr>
        <w:t>Activity</w:t>
      </w:r>
      <w:r>
        <w:rPr>
          <w:b/>
          <w:color w:val="555555"/>
          <w:sz w:val="20"/>
          <w:szCs w:val="20"/>
        </w:rPr>
        <w:t> (Aktivitas)</w:t>
      </w:r>
      <w:r>
        <w:rPr>
          <w:b/>
          <w:color w:val="555555"/>
          <w:sz w:val="20"/>
          <w:szCs w:val="20"/>
        </w:rPr>
        <w:br/>
      </w:r>
      <w:r>
        <w:rPr>
          <w:i/>
          <w:color w:val="555555"/>
          <w:sz w:val="20"/>
          <w:szCs w:val="20"/>
        </w:rPr>
        <w:t>Activity</w:t>
      </w:r>
      <w:r>
        <w:rPr>
          <w:color w:val="555555"/>
          <w:sz w:val="20"/>
          <w:szCs w:val="20"/>
        </w:rPr>
        <w:t> merupakan aktivitas yang dilakukan atau sedang terjadi dalam sistem. Biasanya</w:t>
      </w:r>
      <w:r>
        <w:rPr>
          <w:i/>
          <w:color w:val="555555"/>
          <w:sz w:val="20"/>
          <w:szCs w:val="20"/>
        </w:rPr>
        <w:t> </w:t>
      </w:r>
      <w:r>
        <w:rPr>
          <w:color w:val="555555"/>
          <w:sz w:val="20"/>
          <w:szCs w:val="20"/>
        </w:rPr>
        <w:t>diawali dengan “kata kerja” dari aktivitas yang dilakukan.</w:t>
      </w:r>
    </w:p>
    <w:p w14:paraId="3A5D21A1" w14:textId="77777777" w:rsidR="00C40509" w:rsidRDefault="00000000">
      <w:pPr>
        <w:numPr>
          <w:ilvl w:val="0"/>
          <w:numId w:val="5"/>
        </w:numPr>
        <w:shd w:val="clear" w:color="auto" w:fill="FFFFFF"/>
        <w:spacing w:before="75" w:after="75" w:line="240" w:lineRule="auto"/>
        <w:rPr>
          <w:color w:val="555555"/>
        </w:rPr>
      </w:pPr>
      <w:r>
        <w:rPr>
          <w:b/>
          <w:i/>
          <w:color w:val="555555"/>
          <w:sz w:val="20"/>
          <w:szCs w:val="20"/>
        </w:rPr>
        <w:t>Decision </w:t>
      </w:r>
      <w:r>
        <w:rPr>
          <w:b/>
          <w:color w:val="555555"/>
          <w:sz w:val="20"/>
          <w:szCs w:val="20"/>
        </w:rPr>
        <w:t>atau Percabangan</w:t>
      </w:r>
      <w:r>
        <w:rPr>
          <w:b/>
          <w:color w:val="555555"/>
          <w:sz w:val="20"/>
          <w:szCs w:val="20"/>
        </w:rPr>
        <w:br/>
      </w:r>
      <w:r>
        <w:rPr>
          <w:color w:val="555555"/>
          <w:sz w:val="20"/>
          <w:szCs w:val="20"/>
        </w:rPr>
        <w:t>Percabangan atau </w:t>
      </w:r>
      <w:r>
        <w:rPr>
          <w:i/>
          <w:color w:val="555555"/>
          <w:sz w:val="20"/>
          <w:szCs w:val="20"/>
        </w:rPr>
        <w:t>decision</w:t>
      </w:r>
      <w:r>
        <w:rPr>
          <w:color w:val="555555"/>
          <w:sz w:val="20"/>
          <w:szCs w:val="20"/>
        </w:rPr>
        <w:t> merupakan suatu titik atau </w:t>
      </w:r>
      <w:r>
        <w:rPr>
          <w:i/>
          <w:color w:val="555555"/>
          <w:sz w:val="20"/>
          <w:szCs w:val="20"/>
        </w:rPr>
        <w:t>point </w:t>
      </w:r>
      <w:r>
        <w:rPr>
          <w:color w:val="555555"/>
          <w:sz w:val="20"/>
          <w:szCs w:val="20"/>
        </w:rPr>
        <w:t>yang mengindikasikan suatu kondisi di mana adanya kemungkinan dalam perbedaan transisi. Hal tersebut diperlukan ketika sistem yang dimiliki memiliki beberapa kemungkinan atau jalan alternatif.</w:t>
      </w:r>
    </w:p>
    <w:p w14:paraId="21DFF5AE" w14:textId="77777777" w:rsidR="00C40509" w:rsidRDefault="00000000">
      <w:pPr>
        <w:numPr>
          <w:ilvl w:val="0"/>
          <w:numId w:val="5"/>
        </w:numPr>
        <w:shd w:val="clear" w:color="auto" w:fill="FFFFFF"/>
        <w:spacing w:before="75" w:after="75" w:line="240" w:lineRule="auto"/>
        <w:rPr>
          <w:color w:val="555555"/>
        </w:rPr>
      </w:pPr>
      <w:r>
        <w:rPr>
          <w:b/>
          <w:i/>
          <w:color w:val="555555"/>
          <w:sz w:val="20"/>
          <w:szCs w:val="20"/>
        </w:rPr>
        <w:t>Synchronization</w:t>
      </w:r>
      <w:r>
        <w:rPr>
          <w:b/>
          <w:i/>
          <w:color w:val="555555"/>
          <w:sz w:val="20"/>
          <w:szCs w:val="20"/>
        </w:rPr>
        <w:br/>
      </w:r>
      <w:r>
        <w:rPr>
          <w:i/>
          <w:color w:val="555555"/>
          <w:sz w:val="20"/>
          <w:szCs w:val="20"/>
        </w:rPr>
        <w:t>Synchronization </w:t>
      </w:r>
      <w:r>
        <w:rPr>
          <w:color w:val="555555"/>
          <w:sz w:val="20"/>
          <w:szCs w:val="20"/>
        </w:rPr>
        <w:t>dibagi menjadi 2 bagian, yaitu </w:t>
      </w:r>
      <w:r>
        <w:rPr>
          <w:i/>
          <w:color w:val="555555"/>
          <w:sz w:val="20"/>
          <w:szCs w:val="20"/>
        </w:rPr>
        <w:t>fork </w:t>
      </w:r>
      <w:r>
        <w:rPr>
          <w:color w:val="555555"/>
          <w:sz w:val="20"/>
          <w:szCs w:val="20"/>
        </w:rPr>
        <w:t>dan </w:t>
      </w:r>
      <w:r>
        <w:rPr>
          <w:i/>
          <w:color w:val="555555"/>
          <w:sz w:val="20"/>
          <w:szCs w:val="20"/>
        </w:rPr>
        <w:t>join</w:t>
      </w:r>
      <w:r>
        <w:rPr>
          <w:color w:val="555555"/>
          <w:sz w:val="20"/>
          <w:szCs w:val="20"/>
        </w:rPr>
        <w:t>.</w:t>
      </w:r>
    </w:p>
    <w:p w14:paraId="27E0E609" w14:textId="77777777" w:rsidR="00C40509" w:rsidRDefault="00000000">
      <w:pPr>
        <w:numPr>
          <w:ilvl w:val="1"/>
          <w:numId w:val="5"/>
        </w:numPr>
        <w:shd w:val="clear" w:color="auto" w:fill="FFFFFF"/>
        <w:spacing w:before="75" w:after="75" w:line="240" w:lineRule="auto"/>
        <w:rPr>
          <w:color w:val="555555"/>
        </w:rPr>
      </w:pPr>
      <w:r>
        <w:rPr>
          <w:i/>
          <w:color w:val="555555"/>
          <w:sz w:val="20"/>
          <w:szCs w:val="20"/>
        </w:rPr>
        <w:lastRenderedPageBreak/>
        <w:t>Fork </w:t>
      </w:r>
      <w:r>
        <w:rPr>
          <w:color w:val="555555"/>
          <w:sz w:val="20"/>
          <w:szCs w:val="20"/>
        </w:rPr>
        <w:t>(percabangan) digunakan untuk memecah </w:t>
      </w:r>
      <w:r>
        <w:rPr>
          <w:i/>
          <w:color w:val="555555"/>
          <w:sz w:val="20"/>
          <w:szCs w:val="20"/>
        </w:rPr>
        <w:t>behaviour</w:t>
      </w:r>
      <w:r>
        <w:rPr>
          <w:color w:val="555555"/>
          <w:sz w:val="20"/>
          <w:szCs w:val="20"/>
        </w:rPr>
        <w:t> (tingkah laku) menjadi </w:t>
      </w:r>
      <w:r>
        <w:rPr>
          <w:i/>
          <w:color w:val="555555"/>
          <w:sz w:val="20"/>
          <w:szCs w:val="20"/>
        </w:rPr>
        <w:t>activity </w:t>
      </w:r>
      <w:r>
        <w:rPr>
          <w:color w:val="555555"/>
          <w:sz w:val="20"/>
          <w:szCs w:val="20"/>
        </w:rPr>
        <w:t>atau </w:t>
      </w:r>
      <w:r>
        <w:rPr>
          <w:i/>
          <w:color w:val="555555"/>
          <w:sz w:val="20"/>
          <w:szCs w:val="20"/>
        </w:rPr>
        <w:t>action</w:t>
      </w:r>
      <w:r>
        <w:rPr>
          <w:color w:val="555555"/>
          <w:sz w:val="20"/>
          <w:szCs w:val="20"/>
        </w:rPr>
        <w:t> (aksi) secara paralel.</w:t>
      </w:r>
    </w:p>
    <w:p w14:paraId="79E5A83B" w14:textId="77777777" w:rsidR="00C40509" w:rsidRDefault="00000000">
      <w:pPr>
        <w:numPr>
          <w:ilvl w:val="1"/>
          <w:numId w:val="5"/>
        </w:numPr>
        <w:shd w:val="clear" w:color="auto" w:fill="FFFFFF"/>
        <w:spacing w:before="75" w:after="75" w:line="240" w:lineRule="auto"/>
        <w:rPr>
          <w:color w:val="555555"/>
        </w:rPr>
      </w:pPr>
      <w:r>
        <w:rPr>
          <w:i/>
          <w:color w:val="555555"/>
          <w:sz w:val="20"/>
          <w:szCs w:val="20"/>
        </w:rPr>
        <w:t>Join </w:t>
      </w:r>
      <w:r>
        <w:rPr>
          <w:color w:val="555555"/>
          <w:sz w:val="20"/>
          <w:szCs w:val="20"/>
        </w:rPr>
        <w:t>(penggabungan) digunakan untuk menghubungkan kembali </w:t>
      </w:r>
      <w:r>
        <w:rPr>
          <w:i/>
          <w:color w:val="555555"/>
          <w:sz w:val="20"/>
          <w:szCs w:val="20"/>
        </w:rPr>
        <w:t>activity</w:t>
      </w:r>
      <w:r>
        <w:rPr>
          <w:color w:val="555555"/>
          <w:sz w:val="20"/>
          <w:szCs w:val="20"/>
        </w:rPr>
        <w:t> dengan </w:t>
      </w:r>
      <w:r>
        <w:rPr>
          <w:i/>
          <w:color w:val="555555"/>
          <w:sz w:val="20"/>
          <w:szCs w:val="20"/>
        </w:rPr>
        <w:t>action </w:t>
      </w:r>
      <w:r>
        <w:rPr>
          <w:color w:val="555555"/>
          <w:sz w:val="20"/>
          <w:szCs w:val="20"/>
        </w:rPr>
        <w:t>secara paralel.</w:t>
      </w:r>
    </w:p>
    <w:p w14:paraId="7A73CBC7" w14:textId="77777777" w:rsidR="00C40509" w:rsidRDefault="00000000">
      <w:pPr>
        <w:numPr>
          <w:ilvl w:val="0"/>
          <w:numId w:val="5"/>
        </w:numPr>
        <w:shd w:val="clear" w:color="auto" w:fill="FFFFFF"/>
        <w:spacing w:before="75" w:after="75" w:line="240" w:lineRule="auto"/>
        <w:rPr>
          <w:color w:val="555555"/>
        </w:rPr>
      </w:pPr>
      <w:r>
        <w:rPr>
          <w:b/>
          <w:i/>
          <w:color w:val="555555"/>
          <w:sz w:val="20"/>
          <w:szCs w:val="20"/>
        </w:rPr>
        <w:t>Merge</w:t>
      </w:r>
      <w:r>
        <w:rPr>
          <w:b/>
          <w:i/>
          <w:color w:val="555555"/>
          <w:sz w:val="20"/>
          <w:szCs w:val="20"/>
        </w:rPr>
        <w:br/>
      </w:r>
      <w:r>
        <w:rPr>
          <w:color w:val="555555"/>
          <w:sz w:val="20"/>
          <w:szCs w:val="20"/>
        </w:rPr>
        <w:t>Menggabungkan </w:t>
      </w:r>
      <w:r>
        <w:rPr>
          <w:i/>
          <w:color w:val="555555"/>
          <w:sz w:val="20"/>
          <w:szCs w:val="20"/>
        </w:rPr>
        <w:t>flow </w:t>
      </w:r>
      <w:r>
        <w:rPr>
          <w:color w:val="555555"/>
          <w:sz w:val="20"/>
          <w:szCs w:val="20"/>
        </w:rPr>
        <w:t>yang sudah dipecah menjadi beberapa bagian oleh suatu </w:t>
      </w:r>
      <w:r>
        <w:rPr>
          <w:i/>
          <w:color w:val="555555"/>
          <w:sz w:val="20"/>
          <w:szCs w:val="20"/>
        </w:rPr>
        <w:t>flow</w:t>
      </w:r>
      <w:r>
        <w:rPr>
          <w:color w:val="555555"/>
          <w:sz w:val="20"/>
          <w:szCs w:val="20"/>
        </w:rPr>
        <w:t>.</w:t>
      </w:r>
    </w:p>
    <w:p w14:paraId="475D844F" w14:textId="77777777" w:rsidR="00C40509" w:rsidRDefault="00000000">
      <w:pPr>
        <w:numPr>
          <w:ilvl w:val="0"/>
          <w:numId w:val="5"/>
        </w:numPr>
        <w:shd w:val="clear" w:color="auto" w:fill="FFFFFF"/>
        <w:spacing w:before="75" w:after="75" w:line="240" w:lineRule="auto"/>
        <w:rPr>
          <w:color w:val="555555"/>
        </w:rPr>
      </w:pPr>
      <w:r>
        <w:rPr>
          <w:b/>
          <w:i/>
          <w:color w:val="555555"/>
          <w:sz w:val="20"/>
          <w:szCs w:val="20"/>
        </w:rPr>
        <w:t>Swimlanes</w:t>
      </w:r>
      <w:r>
        <w:rPr>
          <w:b/>
          <w:i/>
          <w:color w:val="555555"/>
          <w:sz w:val="20"/>
          <w:szCs w:val="20"/>
        </w:rPr>
        <w:br/>
      </w:r>
      <w:r>
        <w:rPr>
          <w:color w:val="555555"/>
          <w:sz w:val="20"/>
          <w:szCs w:val="20"/>
        </w:rPr>
        <w:t>Memecah </w:t>
      </w:r>
      <w:r>
        <w:rPr>
          <w:i/>
          <w:color w:val="555555"/>
          <w:sz w:val="20"/>
          <w:szCs w:val="20"/>
        </w:rPr>
        <w:t>activity diagram</w:t>
      </w:r>
      <w:r>
        <w:rPr>
          <w:color w:val="555555"/>
          <w:sz w:val="20"/>
          <w:szCs w:val="20"/>
        </w:rPr>
        <w:t> menjadi kolom dan baris untuk membagi tanggung jawab objek-objek yang melakukan suatu aktivitas.</w:t>
      </w:r>
    </w:p>
    <w:p w14:paraId="69A99DA5" w14:textId="77777777" w:rsidR="00C40509" w:rsidRDefault="00000000">
      <w:pPr>
        <w:numPr>
          <w:ilvl w:val="0"/>
          <w:numId w:val="5"/>
        </w:numPr>
        <w:shd w:val="clear" w:color="auto" w:fill="FFFFFF"/>
        <w:spacing w:before="75" w:after="75" w:line="240" w:lineRule="auto"/>
        <w:rPr>
          <w:color w:val="555555"/>
        </w:rPr>
      </w:pPr>
      <w:r>
        <w:rPr>
          <w:b/>
          <w:i/>
          <w:color w:val="555555"/>
          <w:sz w:val="20"/>
          <w:szCs w:val="20"/>
        </w:rPr>
        <w:t>Transition</w:t>
      </w:r>
      <w:r>
        <w:rPr>
          <w:i/>
          <w:color w:val="555555"/>
          <w:sz w:val="20"/>
          <w:szCs w:val="20"/>
        </w:rPr>
        <w:br/>
      </w:r>
      <w:r>
        <w:rPr>
          <w:color w:val="555555"/>
          <w:sz w:val="20"/>
          <w:szCs w:val="20"/>
        </w:rPr>
        <w:t>Digunakan untuk menunjukan aktivitas selanjutnya dan sebelumnya.</w:t>
      </w:r>
    </w:p>
    <w:p w14:paraId="2B119FB4" w14:textId="77777777" w:rsidR="00C40509" w:rsidRDefault="00000000">
      <w:pPr>
        <w:numPr>
          <w:ilvl w:val="0"/>
          <w:numId w:val="5"/>
        </w:numPr>
        <w:shd w:val="clear" w:color="auto" w:fill="FFFFFF"/>
        <w:spacing w:before="75" w:after="75" w:line="240" w:lineRule="auto"/>
        <w:rPr>
          <w:color w:val="555555"/>
        </w:rPr>
      </w:pPr>
      <w:r>
        <w:rPr>
          <w:b/>
          <w:color w:val="555555"/>
          <w:sz w:val="20"/>
          <w:szCs w:val="20"/>
        </w:rPr>
        <w:t>Notasi akhir (</w:t>
      </w:r>
      <w:r>
        <w:rPr>
          <w:b/>
          <w:i/>
          <w:color w:val="555555"/>
          <w:sz w:val="20"/>
          <w:szCs w:val="20"/>
        </w:rPr>
        <w:t>end state</w:t>
      </w:r>
      <w:r>
        <w:rPr>
          <w:b/>
          <w:color w:val="555555"/>
          <w:sz w:val="20"/>
          <w:szCs w:val="20"/>
        </w:rPr>
        <w:t>)</w:t>
      </w:r>
      <w:r>
        <w:rPr>
          <w:b/>
          <w:color w:val="555555"/>
          <w:sz w:val="20"/>
          <w:szCs w:val="20"/>
        </w:rPr>
        <w:br/>
      </w:r>
      <w:r>
        <w:rPr>
          <w:color w:val="555555"/>
          <w:sz w:val="20"/>
          <w:szCs w:val="20"/>
        </w:rPr>
        <w:t>Notasi akhir digunakan untuk menandakan proses tersebut berakhir. Pada UML, notasi akhir dapat  digambarkan dengan simbol sebuah </w:t>
      </w:r>
      <w:r>
        <w:rPr>
          <w:i/>
          <w:color w:val="555555"/>
          <w:sz w:val="20"/>
          <w:szCs w:val="20"/>
        </w:rPr>
        <w:t>bull’s eye</w:t>
      </w:r>
      <w:r>
        <w:rPr>
          <w:color w:val="555555"/>
          <w:sz w:val="20"/>
          <w:szCs w:val="20"/>
        </w:rPr>
        <w:t> (mata sapi).</w:t>
      </w:r>
    </w:p>
    <w:p w14:paraId="5E289148" w14:textId="77777777" w:rsidR="00C40509" w:rsidRDefault="00000000">
      <w:pPr>
        <w:pBdr>
          <w:top w:val="nil"/>
          <w:left w:val="nil"/>
          <w:bottom w:val="nil"/>
          <w:right w:val="nil"/>
          <w:between w:val="nil"/>
        </w:pBdr>
        <w:shd w:val="clear" w:color="auto" w:fill="FFFFFF"/>
        <w:spacing w:after="384" w:line="240" w:lineRule="auto"/>
        <w:rPr>
          <w:color w:val="555555"/>
          <w:sz w:val="20"/>
          <w:szCs w:val="20"/>
        </w:rPr>
      </w:pPr>
      <w:r>
        <w:rPr>
          <w:color w:val="555555"/>
          <w:sz w:val="20"/>
          <w:szCs w:val="20"/>
        </w:rPr>
        <w:t>Terkadang menggunakan percabangan (</w:t>
      </w:r>
      <w:r>
        <w:rPr>
          <w:i/>
          <w:color w:val="555555"/>
          <w:sz w:val="20"/>
          <w:szCs w:val="20"/>
        </w:rPr>
        <w:t>decision</w:t>
      </w:r>
      <w:r>
        <w:rPr>
          <w:color w:val="555555"/>
          <w:sz w:val="20"/>
          <w:szCs w:val="20"/>
        </w:rPr>
        <w:t>) dengan </w:t>
      </w:r>
      <w:r>
        <w:rPr>
          <w:i/>
          <w:color w:val="555555"/>
          <w:sz w:val="20"/>
          <w:szCs w:val="20"/>
        </w:rPr>
        <w:t>fork </w:t>
      </w:r>
      <w:r>
        <w:rPr>
          <w:color w:val="555555"/>
          <w:sz w:val="20"/>
          <w:szCs w:val="20"/>
        </w:rPr>
        <w:t>adalah hal yang keliru. Sebab </w:t>
      </w:r>
      <w:r>
        <w:rPr>
          <w:i/>
          <w:color w:val="555555"/>
          <w:sz w:val="20"/>
          <w:szCs w:val="20"/>
        </w:rPr>
        <w:t>Decision </w:t>
      </w:r>
      <w:r>
        <w:rPr>
          <w:color w:val="555555"/>
          <w:sz w:val="20"/>
          <w:szCs w:val="20"/>
        </w:rPr>
        <w:t>digunakan untuk memecah aktivitas yang bersifat kondisional. Contohnya pilihan </w:t>
      </w:r>
      <w:r>
        <w:rPr>
          <w:b/>
          <w:color w:val="555555"/>
          <w:sz w:val="20"/>
          <w:szCs w:val="20"/>
        </w:rPr>
        <w:t>Ya</w:t>
      </w:r>
      <w:r>
        <w:rPr>
          <w:color w:val="555555"/>
          <w:sz w:val="20"/>
          <w:szCs w:val="20"/>
        </w:rPr>
        <w:t> atau </w:t>
      </w:r>
      <w:r>
        <w:rPr>
          <w:b/>
          <w:color w:val="555555"/>
          <w:sz w:val="20"/>
          <w:szCs w:val="20"/>
        </w:rPr>
        <w:t>Tidak</w:t>
      </w:r>
      <w:r>
        <w:rPr>
          <w:color w:val="555555"/>
          <w:sz w:val="20"/>
          <w:szCs w:val="20"/>
        </w:rPr>
        <w:t>, jika opsi </w:t>
      </w:r>
      <w:r>
        <w:rPr>
          <w:b/>
          <w:color w:val="555555"/>
          <w:sz w:val="20"/>
          <w:szCs w:val="20"/>
        </w:rPr>
        <w:t>Ya, </w:t>
      </w:r>
      <w:r>
        <w:rPr>
          <w:color w:val="555555"/>
          <w:sz w:val="20"/>
          <w:szCs w:val="20"/>
        </w:rPr>
        <w:t>maka terjadi aksi baru dan jika </w:t>
      </w:r>
      <w:r>
        <w:rPr>
          <w:b/>
          <w:color w:val="555555"/>
          <w:sz w:val="20"/>
          <w:szCs w:val="20"/>
        </w:rPr>
        <w:t>Tidak,</w:t>
      </w:r>
      <w:r>
        <w:rPr>
          <w:color w:val="555555"/>
          <w:sz w:val="20"/>
          <w:szCs w:val="20"/>
        </w:rPr>
        <w:t> maka menolak aksi baru. Sedangkan </w:t>
      </w:r>
      <w:r>
        <w:rPr>
          <w:i/>
          <w:color w:val="555555"/>
          <w:sz w:val="20"/>
          <w:szCs w:val="20"/>
        </w:rPr>
        <w:t>fork </w:t>
      </w:r>
      <w:r>
        <w:rPr>
          <w:color w:val="555555"/>
          <w:sz w:val="20"/>
          <w:szCs w:val="20"/>
        </w:rPr>
        <w:t>digunakan untuk memecah behaviour menjadi aktivitas yang paralel, contohnya seperti pengguna dapat memilih, menambah, mengubah, serta bisa juga menghapus.</w:t>
      </w:r>
    </w:p>
    <w:p w14:paraId="555A6FA4" w14:textId="77777777" w:rsidR="00C40509" w:rsidRDefault="00000000">
      <w:pPr>
        <w:pBdr>
          <w:top w:val="nil"/>
          <w:left w:val="nil"/>
          <w:bottom w:val="nil"/>
          <w:right w:val="nil"/>
          <w:between w:val="nil"/>
        </w:pBdr>
        <w:shd w:val="clear" w:color="auto" w:fill="FFFFFF"/>
        <w:spacing w:after="384" w:line="240" w:lineRule="auto"/>
        <w:rPr>
          <w:rFonts w:ascii="Times New Roman" w:eastAsia="Times New Roman" w:hAnsi="Times New Roman" w:cs="Times New Roman"/>
          <w:color w:val="000000"/>
          <w:sz w:val="24"/>
          <w:szCs w:val="24"/>
        </w:rPr>
      </w:pPr>
      <w:r>
        <w:rPr>
          <w:color w:val="555555"/>
          <w:sz w:val="20"/>
          <w:szCs w:val="20"/>
        </w:rPr>
        <w:t>Contoh dari activity diagram laundry</w:t>
      </w:r>
      <w:r>
        <w:rPr>
          <w:color w:val="555555"/>
          <w:sz w:val="20"/>
          <w:szCs w:val="20"/>
        </w:rPr>
        <w:tab/>
      </w:r>
    </w:p>
    <w:p w14:paraId="0979C36B" w14:textId="77777777" w:rsidR="00C40509" w:rsidRDefault="00000000">
      <w:pPr>
        <w:spacing w:line="240" w:lineRule="auto"/>
      </w:pPr>
      <w:r>
        <w:t>Activity Login</w:t>
      </w:r>
    </w:p>
    <w:p w14:paraId="4641001B" w14:textId="48CC5A06" w:rsidR="00C40509" w:rsidRDefault="00000000">
      <w:pPr>
        <w:spacing w:line="240" w:lineRule="auto"/>
      </w:pPr>
      <w:r>
        <w:rPr>
          <w:noProof/>
        </w:rPr>
        <w:drawing>
          <wp:inline distT="0" distB="0" distL="0" distR="0" wp14:anchorId="264191A1" wp14:editId="3C7C9E43">
            <wp:extent cx="2857500" cy="2691266"/>
            <wp:effectExtent l="0" t="0" r="0" b="0"/>
            <wp:docPr id="7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
                    <a:srcRect/>
                    <a:stretch>
                      <a:fillRect/>
                    </a:stretch>
                  </pic:blipFill>
                  <pic:spPr>
                    <a:xfrm>
                      <a:off x="0" y="0"/>
                      <a:ext cx="2857500" cy="2691266"/>
                    </a:xfrm>
                    <a:prstGeom prst="rect">
                      <a:avLst/>
                    </a:prstGeom>
                    <a:ln/>
                  </pic:spPr>
                </pic:pic>
              </a:graphicData>
            </a:graphic>
          </wp:inline>
        </w:drawing>
      </w:r>
    </w:p>
    <w:p w14:paraId="25968552" w14:textId="77777777" w:rsidR="00F120BA" w:rsidRDefault="00F120BA">
      <w:pPr>
        <w:spacing w:line="240" w:lineRule="auto"/>
      </w:pPr>
    </w:p>
    <w:p w14:paraId="07F88E4B" w14:textId="77777777" w:rsidR="00F120BA" w:rsidRDefault="00F120BA">
      <w:pPr>
        <w:spacing w:line="240" w:lineRule="auto"/>
      </w:pPr>
    </w:p>
    <w:p w14:paraId="333952BF" w14:textId="77777777" w:rsidR="00F120BA" w:rsidRDefault="00F120BA">
      <w:pPr>
        <w:spacing w:line="240" w:lineRule="auto"/>
      </w:pPr>
    </w:p>
    <w:p w14:paraId="559FBCA9" w14:textId="77777777" w:rsidR="00F120BA" w:rsidRDefault="00F120BA">
      <w:pPr>
        <w:spacing w:line="240" w:lineRule="auto"/>
      </w:pPr>
    </w:p>
    <w:p w14:paraId="0ECD44FD" w14:textId="77777777" w:rsidR="00F120BA" w:rsidRDefault="00F120BA">
      <w:pPr>
        <w:spacing w:line="240" w:lineRule="auto"/>
      </w:pPr>
    </w:p>
    <w:p w14:paraId="6897F8B3" w14:textId="77777777" w:rsidR="00F120BA" w:rsidRDefault="00F120BA">
      <w:pPr>
        <w:spacing w:line="240" w:lineRule="auto"/>
      </w:pPr>
    </w:p>
    <w:p w14:paraId="3A129613" w14:textId="77777777" w:rsidR="00F120BA" w:rsidRDefault="00F120BA">
      <w:pPr>
        <w:spacing w:line="240" w:lineRule="auto"/>
      </w:pPr>
    </w:p>
    <w:p w14:paraId="46ADF7A1" w14:textId="292CE324" w:rsidR="00C40509" w:rsidRDefault="00000000">
      <w:pPr>
        <w:spacing w:line="240" w:lineRule="auto"/>
      </w:pPr>
      <w:r>
        <w:lastRenderedPageBreak/>
        <w:t>Activity Registrasi Pelanggan</w:t>
      </w:r>
    </w:p>
    <w:p w14:paraId="1B01C3F1" w14:textId="77777777" w:rsidR="00C40509" w:rsidRDefault="00000000">
      <w:pPr>
        <w:spacing w:line="240" w:lineRule="auto"/>
      </w:pPr>
      <w:r>
        <w:rPr>
          <w:noProof/>
        </w:rPr>
        <w:drawing>
          <wp:inline distT="0" distB="0" distL="0" distR="0" wp14:anchorId="13D042D7" wp14:editId="37A0E50F">
            <wp:extent cx="2857500" cy="3010409"/>
            <wp:effectExtent l="0" t="0" r="0" b="0"/>
            <wp:docPr id="8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
                    <a:srcRect/>
                    <a:stretch>
                      <a:fillRect/>
                    </a:stretch>
                  </pic:blipFill>
                  <pic:spPr>
                    <a:xfrm>
                      <a:off x="0" y="0"/>
                      <a:ext cx="2857500" cy="3010409"/>
                    </a:xfrm>
                    <a:prstGeom prst="rect">
                      <a:avLst/>
                    </a:prstGeom>
                    <a:ln/>
                  </pic:spPr>
                </pic:pic>
              </a:graphicData>
            </a:graphic>
          </wp:inline>
        </w:drawing>
      </w:r>
    </w:p>
    <w:p w14:paraId="3A599882" w14:textId="77777777" w:rsidR="00C40509" w:rsidRDefault="00C40509">
      <w:pPr>
        <w:spacing w:line="240" w:lineRule="auto"/>
      </w:pPr>
    </w:p>
    <w:p w14:paraId="1A3C7DC8" w14:textId="77777777" w:rsidR="00C40509" w:rsidRDefault="00000000">
      <w:pPr>
        <w:spacing w:line="240" w:lineRule="auto"/>
      </w:pPr>
      <w:r>
        <w:t>Activity Kelola Data Pengguna</w:t>
      </w:r>
    </w:p>
    <w:p w14:paraId="1DB2313C" w14:textId="77777777" w:rsidR="00C40509" w:rsidRDefault="00000000">
      <w:pPr>
        <w:spacing w:line="240" w:lineRule="auto"/>
      </w:pPr>
      <w:r>
        <w:rPr>
          <w:noProof/>
        </w:rPr>
        <w:drawing>
          <wp:inline distT="0" distB="0" distL="0" distR="0" wp14:anchorId="328037B5" wp14:editId="7BE5EAA0">
            <wp:extent cx="2857500" cy="4064237"/>
            <wp:effectExtent l="0" t="0" r="0" b="0"/>
            <wp:docPr id="8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4"/>
                    <a:srcRect/>
                    <a:stretch>
                      <a:fillRect/>
                    </a:stretch>
                  </pic:blipFill>
                  <pic:spPr>
                    <a:xfrm>
                      <a:off x="0" y="0"/>
                      <a:ext cx="2857500" cy="4064237"/>
                    </a:xfrm>
                    <a:prstGeom prst="rect">
                      <a:avLst/>
                    </a:prstGeom>
                    <a:ln/>
                  </pic:spPr>
                </pic:pic>
              </a:graphicData>
            </a:graphic>
          </wp:inline>
        </w:drawing>
      </w:r>
    </w:p>
    <w:p w14:paraId="58177A86" w14:textId="77777777" w:rsidR="00C40509" w:rsidRDefault="00C40509">
      <w:pPr>
        <w:spacing w:line="240" w:lineRule="auto"/>
      </w:pPr>
    </w:p>
    <w:p w14:paraId="17C45B92" w14:textId="76142101" w:rsidR="00C40509" w:rsidRDefault="00C40509">
      <w:pPr>
        <w:spacing w:line="240" w:lineRule="auto"/>
      </w:pPr>
    </w:p>
    <w:p w14:paraId="7D4315DA" w14:textId="77777777" w:rsidR="00F120BA" w:rsidRDefault="00F120BA">
      <w:pPr>
        <w:spacing w:line="240" w:lineRule="auto"/>
      </w:pPr>
    </w:p>
    <w:p w14:paraId="62F9B14D" w14:textId="77777777" w:rsidR="00C40509" w:rsidRDefault="00000000">
      <w:pPr>
        <w:spacing w:line="240" w:lineRule="auto"/>
      </w:pPr>
      <w:r>
        <w:lastRenderedPageBreak/>
        <w:t>Activity Kelola Produk atau Paket Cucian</w:t>
      </w:r>
    </w:p>
    <w:p w14:paraId="2013B8D5" w14:textId="77777777" w:rsidR="00C40509" w:rsidRDefault="00000000">
      <w:pPr>
        <w:spacing w:line="240" w:lineRule="auto"/>
      </w:pPr>
      <w:r>
        <w:rPr>
          <w:noProof/>
        </w:rPr>
        <w:drawing>
          <wp:inline distT="0" distB="0" distL="0" distR="0" wp14:anchorId="3E66EE17" wp14:editId="0DC8CCD6">
            <wp:extent cx="2857500" cy="4085564"/>
            <wp:effectExtent l="0" t="0" r="0" b="0"/>
            <wp:docPr id="8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
                    <a:srcRect/>
                    <a:stretch>
                      <a:fillRect/>
                    </a:stretch>
                  </pic:blipFill>
                  <pic:spPr>
                    <a:xfrm>
                      <a:off x="0" y="0"/>
                      <a:ext cx="2857500" cy="4085564"/>
                    </a:xfrm>
                    <a:prstGeom prst="rect">
                      <a:avLst/>
                    </a:prstGeom>
                    <a:ln/>
                  </pic:spPr>
                </pic:pic>
              </a:graphicData>
            </a:graphic>
          </wp:inline>
        </w:drawing>
      </w:r>
    </w:p>
    <w:p w14:paraId="2FA67F66" w14:textId="77777777" w:rsidR="00C40509" w:rsidRDefault="00000000">
      <w:pPr>
        <w:spacing w:line="240" w:lineRule="auto"/>
      </w:pPr>
      <w:r>
        <w:t>Activity Kelola Outlet</w:t>
      </w:r>
    </w:p>
    <w:p w14:paraId="2172327D" w14:textId="77777777" w:rsidR="00C40509" w:rsidRDefault="00000000">
      <w:pPr>
        <w:spacing w:line="240" w:lineRule="auto"/>
      </w:pPr>
      <w:r>
        <w:rPr>
          <w:noProof/>
        </w:rPr>
        <w:drawing>
          <wp:inline distT="0" distB="0" distL="0" distR="0" wp14:anchorId="6B66F778" wp14:editId="6830AC9B">
            <wp:extent cx="2857500" cy="3455367"/>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6"/>
                    <a:srcRect/>
                    <a:stretch>
                      <a:fillRect/>
                    </a:stretch>
                  </pic:blipFill>
                  <pic:spPr>
                    <a:xfrm>
                      <a:off x="0" y="0"/>
                      <a:ext cx="2857500" cy="3455367"/>
                    </a:xfrm>
                    <a:prstGeom prst="rect">
                      <a:avLst/>
                    </a:prstGeom>
                    <a:ln/>
                  </pic:spPr>
                </pic:pic>
              </a:graphicData>
            </a:graphic>
          </wp:inline>
        </w:drawing>
      </w:r>
    </w:p>
    <w:p w14:paraId="3507B55C" w14:textId="77777777" w:rsidR="00C40509" w:rsidRDefault="00C40509">
      <w:pPr>
        <w:spacing w:line="240" w:lineRule="auto"/>
      </w:pPr>
    </w:p>
    <w:p w14:paraId="03C55CFF" w14:textId="77777777" w:rsidR="00C40509" w:rsidRDefault="00C40509">
      <w:pPr>
        <w:spacing w:line="240" w:lineRule="auto"/>
      </w:pPr>
    </w:p>
    <w:p w14:paraId="458D5C8E" w14:textId="77777777" w:rsidR="00C40509" w:rsidRDefault="00000000">
      <w:pPr>
        <w:spacing w:line="240" w:lineRule="auto"/>
      </w:pPr>
      <w:r>
        <w:lastRenderedPageBreak/>
        <w:t>Activity KelolaTransaksi</w:t>
      </w:r>
    </w:p>
    <w:p w14:paraId="5B249D15" w14:textId="77777777" w:rsidR="00C40509" w:rsidRDefault="00000000">
      <w:pPr>
        <w:spacing w:line="240" w:lineRule="auto"/>
      </w:pPr>
      <w:r>
        <w:rPr>
          <w:noProof/>
        </w:rPr>
        <w:drawing>
          <wp:inline distT="0" distB="0" distL="0" distR="0" wp14:anchorId="2E5A9372" wp14:editId="63D74DC9">
            <wp:extent cx="2857500" cy="3167239"/>
            <wp:effectExtent l="0" t="0" r="0" b="0"/>
            <wp:docPr id="9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7"/>
                    <a:srcRect/>
                    <a:stretch>
                      <a:fillRect/>
                    </a:stretch>
                  </pic:blipFill>
                  <pic:spPr>
                    <a:xfrm>
                      <a:off x="0" y="0"/>
                      <a:ext cx="2857500" cy="3167239"/>
                    </a:xfrm>
                    <a:prstGeom prst="rect">
                      <a:avLst/>
                    </a:prstGeom>
                    <a:ln/>
                  </pic:spPr>
                </pic:pic>
              </a:graphicData>
            </a:graphic>
          </wp:inline>
        </w:drawing>
      </w:r>
    </w:p>
    <w:p w14:paraId="26AB253E" w14:textId="77777777" w:rsidR="00C40509" w:rsidRDefault="00000000">
      <w:pPr>
        <w:spacing w:line="240" w:lineRule="auto"/>
      </w:pPr>
      <w:r>
        <w:t>Activity Kelola Laporan</w:t>
      </w:r>
    </w:p>
    <w:p w14:paraId="0EC0839C" w14:textId="77777777" w:rsidR="00C40509" w:rsidRDefault="00000000">
      <w:pPr>
        <w:spacing w:line="240" w:lineRule="auto"/>
      </w:pPr>
      <w:r>
        <w:rPr>
          <w:noProof/>
        </w:rPr>
        <w:drawing>
          <wp:inline distT="0" distB="0" distL="0" distR="0" wp14:anchorId="55CFFBE6" wp14:editId="26FF8544">
            <wp:extent cx="2857500" cy="2568170"/>
            <wp:effectExtent l="0" t="0" r="0" b="0"/>
            <wp:docPr id="8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8"/>
                    <a:srcRect/>
                    <a:stretch>
                      <a:fillRect/>
                    </a:stretch>
                  </pic:blipFill>
                  <pic:spPr>
                    <a:xfrm>
                      <a:off x="0" y="0"/>
                      <a:ext cx="2857500" cy="2568170"/>
                    </a:xfrm>
                    <a:prstGeom prst="rect">
                      <a:avLst/>
                    </a:prstGeom>
                    <a:ln/>
                  </pic:spPr>
                </pic:pic>
              </a:graphicData>
            </a:graphic>
          </wp:inline>
        </w:drawing>
      </w:r>
    </w:p>
    <w:p w14:paraId="0A85A11C" w14:textId="77777777" w:rsidR="00C40509" w:rsidRDefault="00C40509">
      <w:pPr>
        <w:spacing w:line="240" w:lineRule="auto"/>
      </w:pPr>
    </w:p>
    <w:p w14:paraId="438273CE" w14:textId="77777777" w:rsidR="00C40509" w:rsidRDefault="00C40509">
      <w:pPr>
        <w:spacing w:line="240" w:lineRule="auto"/>
      </w:pPr>
    </w:p>
    <w:p w14:paraId="7EA18E5B" w14:textId="77777777" w:rsidR="00C40509" w:rsidRDefault="00C40509">
      <w:pPr>
        <w:spacing w:line="240" w:lineRule="auto"/>
      </w:pPr>
    </w:p>
    <w:p w14:paraId="16DF482D" w14:textId="77777777" w:rsidR="00C40509" w:rsidRDefault="00C40509">
      <w:pPr>
        <w:spacing w:line="240" w:lineRule="auto"/>
      </w:pPr>
    </w:p>
    <w:p w14:paraId="0EE0976E" w14:textId="77777777" w:rsidR="00C40509" w:rsidRDefault="00C40509">
      <w:pPr>
        <w:spacing w:line="240" w:lineRule="auto"/>
      </w:pPr>
    </w:p>
    <w:p w14:paraId="591E0976" w14:textId="77777777" w:rsidR="00C40509" w:rsidRDefault="00C40509">
      <w:pPr>
        <w:spacing w:line="240" w:lineRule="auto"/>
      </w:pPr>
    </w:p>
    <w:p w14:paraId="705DDE0A" w14:textId="77777777" w:rsidR="00C40509" w:rsidRDefault="00C40509">
      <w:pPr>
        <w:spacing w:line="240" w:lineRule="auto"/>
      </w:pPr>
    </w:p>
    <w:p w14:paraId="5C1C0E3B" w14:textId="77777777" w:rsidR="00C40509" w:rsidRDefault="00C40509">
      <w:pPr>
        <w:spacing w:line="240" w:lineRule="auto"/>
      </w:pPr>
    </w:p>
    <w:p w14:paraId="3B5ADD27" w14:textId="77777777" w:rsidR="00C40509" w:rsidRDefault="00C40509">
      <w:pPr>
        <w:spacing w:line="240" w:lineRule="auto"/>
      </w:pPr>
    </w:p>
    <w:p w14:paraId="27E2F457" w14:textId="77777777" w:rsidR="00C40509" w:rsidRDefault="00000000">
      <w:pPr>
        <w:spacing w:line="240" w:lineRule="auto"/>
      </w:pPr>
      <w:r>
        <w:lastRenderedPageBreak/>
        <w:t>Activity Logout</w:t>
      </w:r>
    </w:p>
    <w:p w14:paraId="48C478E8" w14:textId="77777777" w:rsidR="00C40509" w:rsidRDefault="00000000">
      <w:pPr>
        <w:spacing w:line="240" w:lineRule="auto"/>
      </w:pPr>
      <w:r>
        <w:rPr>
          <w:noProof/>
        </w:rPr>
        <w:drawing>
          <wp:inline distT="0" distB="0" distL="0" distR="0" wp14:anchorId="33A84BF5" wp14:editId="5A76D011">
            <wp:extent cx="2857500" cy="2150324"/>
            <wp:effectExtent l="0" t="0" r="0" b="0"/>
            <wp:docPr id="9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9"/>
                    <a:srcRect/>
                    <a:stretch>
                      <a:fillRect/>
                    </a:stretch>
                  </pic:blipFill>
                  <pic:spPr>
                    <a:xfrm>
                      <a:off x="0" y="0"/>
                      <a:ext cx="2857500" cy="2150324"/>
                    </a:xfrm>
                    <a:prstGeom prst="rect">
                      <a:avLst/>
                    </a:prstGeom>
                    <a:ln/>
                  </pic:spPr>
                </pic:pic>
              </a:graphicData>
            </a:graphic>
          </wp:inline>
        </w:drawing>
      </w:r>
    </w:p>
    <w:p w14:paraId="345F4B2D" w14:textId="77777777" w:rsidR="00C40509" w:rsidRDefault="00C40509">
      <w:pPr>
        <w:spacing w:line="240" w:lineRule="auto"/>
      </w:pPr>
    </w:p>
    <w:p w14:paraId="46D3D098" w14:textId="77777777" w:rsidR="00C40509" w:rsidRDefault="00C40509">
      <w:pPr>
        <w:tabs>
          <w:tab w:val="left" w:pos="1245"/>
        </w:tabs>
      </w:pPr>
    </w:p>
    <w:p w14:paraId="46F6297D" w14:textId="77777777" w:rsidR="00C40509" w:rsidRDefault="00C40509">
      <w:pPr>
        <w:tabs>
          <w:tab w:val="left" w:pos="1245"/>
        </w:tabs>
        <w:spacing w:line="240" w:lineRule="auto"/>
      </w:pPr>
    </w:p>
    <w:p w14:paraId="6CA28B2E" w14:textId="77777777" w:rsidR="00C40509" w:rsidRDefault="00C40509">
      <w:pPr>
        <w:tabs>
          <w:tab w:val="left" w:pos="1605"/>
        </w:tabs>
      </w:pPr>
    </w:p>
    <w:p w14:paraId="32C25DB2" w14:textId="77777777" w:rsidR="00C40509" w:rsidRDefault="00000000">
      <w:pPr>
        <w:tabs>
          <w:tab w:val="left" w:pos="1605"/>
        </w:tabs>
      </w:pPr>
      <w:r>
        <w:tab/>
      </w:r>
    </w:p>
    <w:p w14:paraId="65914469" w14:textId="77777777" w:rsidR="00C40509" w:rsidRDefault="00000000">
      <w:pPr>
        <w:numPr>
          <w:ilvl w:val="0"/>
          <w:numId w:val="7"/>
        </w:numPr>
        <w:pBdr>
          <w:top w:val="nil"/>
          <w:left w:val="nil"/>
          <w:bottom w:val="nil"/>
          <w:right w:val="nil"/>
          <w:between w:val="nil"/>
        </w:pBdr>
        <w:tabs>
          <w:tab w:val="left" w:pos="1605"/>
        </w:tabs>
        <w:rPr>
          <w:b/>
          <w:color w:val="000000"/>
        </w:rPr>
      </w:pPr>
      <w:r>
        <w:rPr>
          <w:b/>
          <w:color w:val="000000"/>
        </w:rPr>
        <w:t>Perancangan arsitektur aplikasi (DFD)</w:t>
      </w:r>
    </w:p>
    <w:p w14:paraId="10FA6CAE" w14:textId="77777777" w:rsidR="00C40509" w:rsidRDefault="00000000">
      <w:pPr>
        <w:pBdr>
          <w:top w:val="nil"/>
          <w:left w:val="nil"/>
          <w:bottom w:val="nil"/>
          <w:right w:val="nil"/>
          <w:between w:val="nil"/>
        </w:pBdr>
        <w:spacing w:after="0" w:line="240" w:lineRule="auto"/>
        <w:rPr>
          <w:color w:val="000000"/>
          <w:sz w:val="20"/>
          <w:szCs w:val="20"/>
        </w:rPr>
      </w:pPr>
      <w:r>
        <w:rPr>
          <w:color w:val="000000"/>
          <w:sz w:val="20"/>
          <w:szCs w:val="20"/>
        </w:rPr>
        <w:t>DFD adalah suatu diagram yang menggambarkan aliran data dari sebuah proses yang sering disebut dengan sistem informasi. Di dalam </w:t>
      </w:r>
      <w:r>
        <w:rPr>
          <w:i/>
          <w:color w:val="000000"/>
          <w:sz w:val="20"/>
          <w:szCs w:val="20"/>
        </w:rPr>
        <w:t>data flow diagram </w:t>
      </w:r>
      <w:r>
        <w:rPr>
          <w:color w:val="000000"/>
          <w:sz w:val="20"/>
          <w:szCs w:val="20"/>
        </w:rPr>
        <w:t>juga menyediakan informasi mengenai </w:t>
      </w:r>
      <w:r>
        <w:rPr>
          <w:i/>
          <w:color w:val="000000"/>
          <w:sz w:val="20"/>
          <w:szCs w:val="20"/>
        </w:rPr>
        <w:t>input </w:t>
      </w:r>
      <w:r>
        <w:rPr>
          <w:color w:val="000000"/>
          <w:sz w:val="20"/>
          <w:szCs w:val="20"/>
        </w:rPr>
        <w:t>dan </w:t>
      </w:r>
      <w:r>
        <w:rPr>
          <w:i/>
          <w:color w:val="000000"/>
          <w:sz w:val="20"/>
          <w:szCs w:val="20"/>
        </w:rPr>
        <w:t>output</w:t>
      </w:r>
      <w:r>
        <w:rPr>
          <w:color w:val="000000"/>
          <w:sz w:val="20"/>
          <w:szCs w:val="20"/>
        </w:rPr>
        <w:t> dari tiap entitas dan proses itu sendiri.</w:t>
      </w:r>
    </w:p>
    <w:p w14:paraId="7227FE57" w14:textId="77777777" w:rsidR="00C40509" w:rsidRDefault="00C40509">
      <w:pPr>
        <w:pBdr>
          <w:top w:val="nil"/>
          <w:left w:val="nil"/>
          <w:bottom w:val="nil"/>
          <w:right w:val="nil"/>
          <w:between w:val="nil"/>
        </w:pBdr>
        <w:spacing w:after="0" w:line="240" w:lineRule="auto"/>
        <w:rPr>
          <w:color w:val="000000"/>
          <w:sz w:val="20"/>
          <w:szCs w:val="20"/>
        </w:rPr>
      </w:pPr>
    </w:p>
    <w:p w14:paraId="0355331D" w14:textId="77777777" w:rsidR="00C40509" w:rsidRDefault="00000000">
      <w:pPr>
        <w:pBdr>
          <w:top w:val="nil"/>
          <w:left w:val="nil"/>
          <w:bottom w:val="nil"/>
          <w:right w:val="nil"/>
          <w:between w:val="nil"/>
        </w:pBdr>
        <w:spacing w:after="0" w:line="240" w:lineRule="auto"/>
        <w:rPr>
          <w:color w:val="000000"/>
          <w:sz w:val="20"/>
          <w:szCs w:val="20"/>
        </w:rPr>
      </w:pPr>
      <w:r>
        <w:rPr>
          <w:color w:val="000000"/>
          <w:sz w:val="20"/>
          <w:szCs w:val="20"/>
        </w:rPr>
        <w:t>Dalam diagram alir data juga tidak mempunyai kontrol terhadap </w:t>
      </w:r>
      <w:r>
        <w:rPr>
          <w:i/>
          <w:color w:val="000000"/>
          <w:sz w:val="20"/>
          <w:szCs w:val="20"/>
        </w:rPr>
        <w:t>flow</w:t>
      </w:r>
      <w:r>
        <w:rPr>
          <w:color w:val="000000"/>
          <w:sz w:val="20"/>
          <w:szCs w:val="20"/>
        </w:rPr>
        <w:t>-nya, sehingga tidak adanya aturan terkait keputusan atau pengulangan. Bentuk penggambaran berupa data </w:t>
      </w:r>
      <w:r>
        <w:rPr>
          <w:i/>
          <w:color w:val="000000"/>
          <w:sz w:val="20"/>
          <w:szCs w:val="20"/>
        </w:rPr>
        <w:t>flowchart </w:t>
      </w:r>
      <w:r>
        <w:rPr>
          <w:color w:val="000000"/>
          <w:sz w:val="20"/>
          <w:szCs w:val="20"/>
        </w:rPr>
        <w:t>dengan skema yang lebih spesifik. Menurut Kenneth Kozar, tujuan dari adanya DFD sendiri adalah sebagai penyedia atau menjembatani antara pengguna dengan sistem.</w:t>
      </w:r>
    </w:p>
    <w:p w14:paraId="76969B66" w14:textId="77777777" w:rsidR="00C40509" w:rsidRDefault="00C40509">
      <w:pPr>
        <w:pBdr>
          <w:top w:val="nil"/>
          <w:left w:val="nil"/>
          <w:bottom w:val="nil"/>
          <w:right w:val="nil"/>
          <w:between w:val="nil"/>
        </w:pBdr>
        <w:spacing w:after="0" w:line="240" w:lineRule="auto"/>
        <w:rPr>
          <w:color w:val="000000"/>
          <w:sz w:val="20"/>
          <w:szCs w:val="20"/>
        </w:rPr>
      </w:pPr>
    </w:p>
    <w:p w14:paraId="0AD49D48" w14:textId="77777777" w:rsidR="00C40509" w:rsidRDefault="00000000">
      <w:pPr>
        <w:pBdr>
          <w:top w:val="nil"/>
          <w:left w:val="nil"/>
          <w:bottom w:val="nil"/>
          <w:right w:val="nil"/>
          <w:between w:val="nil"/>
        </w:pBdr>
        <w:spacing w:after="0" w:line="240" w:lineRule="auto"/>
        <w:rPr>
          <w:color w:val="000000"/>
          <w:sz w:val="20"/>
          <w:szCs w:val="20"/>
        </w:rPr>
      </w:pPr>
      <w:r>
        <w:rPr>
          <w:i/>
          <w:color w:val="000000"/>
          <w:sz w:val="20"/>
          <w:szCs w:val="20"/>
        </w:rPr>
        <w:t>Data flow diagram </w:t>
      </w:r>
      <w:r>
        <w:rPr>
          <w:color w:val="000000"/>
          <w:sz w:val="20"/>
          <w:szCs w:val="20"/>
        </w:rPr>
        <w:t>berbeda dengan UML (</w:t>
      </w:r>
      <w:r>
        <w:rPr>
          <w:i/>
          <w:color w:val="000000"/>
          <w:sz w:val="20"/>
          <w:szCs w:val="20"/>
        </w:rPr>
        <w:t>Unified Modelling Language</w:t>
      </w:r>
      <w:r>
        <w:rPr>
          <w:color w:val="000000"/>
          <w:sz w:val="20"/>
          <w:szCs w:val="20"/>
        </w:rPr>
        <w:t>), dimana hal mendasar yang menjadi pembeda antara kedua skema tersebut terletak pada </w:t>
      </w:r>
      <w:r>
        <w:rPr>
          <w:i/>
          <w:color w:val="000000"/>
          <w:sz w:val="20"/>
          <w:szCs w:val="20"/>
        </w:rPr>
        <w:t>flow </w:t>
      </w:r>
      <w:r>
        <w:rPr>
          <w:color w:val="000000"/>
          <w:sz w:val="20"/>
          <w:szCs w:val="20"/>
        </w:rPr>
        <w:t>dan </w:t>
      </w:r>
      <w:r>
        <w:rPr>
          <w:i/>
          <w:color w:val="000000"/>
          <w:sz w:val="20"/>
          <w:szCs w:val="20"/>
        </w:rPr>
        <w:t>objective </w:t>
      </w:r>
      <w:r>
        <w:rPr>
          <w:color w:val="000000"/>
          <w:sz w:val="20"/>
          <w:szCs w:val="20"/>
        </w:rPr>
        <w:t>penyampaian informasi di dalamnya.</w:t>
      </w:r>
    </w:p>
    <w:p w14:paraId="19A29C10" w14:textId="77777777" w:rsidR="00C40509" w:rsidRDefault="00C40509">
      <w:pPr>
        <w:pBdr>
          <w:top w:val="nil"/>
          <w:left w:val="nil"/>
          <w:bottom w:val="nil"/>
          <w:right w:val="nil"/>
          <w:between w:val="nil"/>
        </w:pBdr>
        <w:spacing w:after="0" w:line="240" w:lineRule="auto"/>
        <w:rPr>
          <w:color w:val="000000"/>
          <w:sz w:val="20"/>
          <w:szCs w:val="20"/>
        </w:rPr>
      </w:pPr>
    </w:p>
    <w:p w14:paraId="0E49E18A" w14:textId="77777777" w:rsidR="00C40509" w:rsidRDefault="00000000">
      <w:pPr>
        <w:pBdr>
          <w:top w:val="nil"/>
          <w:left w:val="nil"/>
          <w:bottom w:val="nil"/>
          <w:right w:val="nil"/>
          <w:between w:val="nil"/>
        </w:pBdr>
        <w:spacing w:after="0" w:line="240" w:lineRule="auto"/>
        <w:rPr>
          <w:b/>
          <w:color w:val="000000"/>
          <w:sz w:val="24"/>
          <w:szCs w:val="24"/>
        </w:rPr>
      </w:pPr>
      <w:r>
        <w:rPr>
          <w:b/>
          <w:color w:val="000000"/>
          <w:sz w:val="24"/>
          <w:szCs w:val="24"/>
        </w:rPr>
        <w:t>Fungsi Data Flow Diagram</w:t>
      </w:r>
    </w:p>
    <w:p w14:paraId="435E28CD" w14:textId="77777777" w:rsidR="00C40509" w:rsidRDefault="00000000">
      <w:pPr>
        <w:pBdr>
          <w:top w:val="nil"/>
          <w:left w:val="nil"/>
          <w:bottom w:val="nil"/>
          <w:right w:val="nil"/>
          <w:between w:val="nil"/>
        </w:pBdr>
        <w:spacing w:after="0" w:line="240" w:lineRule="auto"/>
        <w:rPr>
          <w:color w:val="000000"/>
        </w:rPr>
      </w:pPr>
      <w:r>
        <w:rPr>
          <w:color w:val="000000"/>
        </w:rPr>
        <w:t>Secara fundamental, terdapat tiga fungsi dari pembuatan diagram alir data untuk kebutuhan </w:t>
      </w:r>
      <w:r>
        <w:rPr>
          <w:color w:val="000000"/>
          <w:sz w:val="20"/>
          <w:szCs w:val="20"/>
        </w:rPr>
        <w:t>software development</w:t>
      </w:r>
      <w:r>
        <w:rPr>
          <w:color w:val="000000"/>
        </w:rPr>
        <w:t xml:space="preserve"> Berikut ini merupakan penjelasan dari masing-masing fungsi di bawah ini.</w:t>
      </w:r>
    </w:p>
    <w:p w14:paraId="0E5006C2" w14:textId="77777777" w:rsidR="00C40509" w:rsidRDefault="00C40509">
      <w:pPr>
        <w:pBdr>
          <w:top w:val="nil"/>
          <w:left w:val="nil"/>
          <w:bottom w:val="nil"/>
          <w:right w:val="nil"/>
          <w:between w:val="nil"/>
        </w:pBdr>
        <w:spacing w:after="0" w:line="240" w:lineRule="auto"/>
        <w:rPr>
          <w:color w:val="000000"/>
        </w:rPr>
      </w:pPr>
    </w:p>
    <w:p w14:paraId="2F20027D" w14:textId="77777777" w:rsidR="00C40509" w:rsidRDefault="00000000">
      <w:pPr>
        <w:pBdr>
          <w:top w:val="nil"/>
          <w:left w:val="nil"/>
          <w:bottom w:val="nil"/>
          <w:right w:val="nil"/>
          <w:between w:val="nil"/>
        </w:pBdr>
        <w:spacing w:after="0" w:line="240" w:lineRule="auto"/>
        <w:rPr>
          <w:b/>
          <w:color w:val="000000"/>
          <w:sz w:val="24"/>
          <w:szCs w:val="24"/>
        </w:rPr>
      </w:pPr>
      <w:r>
        <w:rPr>
          <w:b/>
          <w:color w:val="000000"/>
          <w:sz w:val="24"/>
          <w:szCs w:val="24"/>
        </w:rPr>
        <w:t>1. Menyampaikan Rancangan Sistem</w:t>
      </w:r>
    </w:p>
    <w:p w14:paraId="7A0C5038" w14:textId="77777777" w:rsidR="00C40509" w:rsidRDefault="00000000">
      <w:pPr>
        <w:pBdr>
          <w:top w:val="nil"/>
          <w:left w:val="nil"/>
          <w:bottom w:val="nil"/>
          <w:right w:val="nil"/>
          <w:between w:val="nil"/>
        </w:pBdr>
        <w:spacing w:after="0" w:line="240" w:lineRule="auto"/>
        <w:rPr>
          <w:color w:val="000000"/>
        </w:rPr>
      </w:pPr>
      <w:r>
        <w:rPr>
          <w:color w:val="000000"/>
        </w:rPr>
        <w:t>Dengan pembuatan DFD, maka proses penyampaian informasi menjadi lebih mudah dengan tampilan visual yang </w:t>
      </w:r>
      <w:r>
        <w:rPr>
          <w:i/>
          <w:color w:val="000000"/>
        </w:rPr>
        <w:t>simple </w:t>
      </w:r>
      <w:r>
        <w:rPr>
          <w:color w:val="000000"/>
        </w:rPr>
        <w:t>dan dapat dimengerti oleh tiap </w:t>
      </w:r>
      <w:r>
        <w:rPr>
          <w:i/>
          <w:color w:val="000000"/>
        </w:rPr>
        <w:t>stakeholder</w:t>
      </w:r>
      <w:r>
        <w:rPr>
          <w:color w:val="000000"/>
        </w:rPr>
        <w:t xml:space="preserve">. Dimana, data yang disajikan </w:t>
      </w:r>
    </w:p>
    <w:p w14:paraId="456E7A3E" w14:textId="77777777" w:rsidR="00C40509" w:rsidRDefault="00000000">
      <w:pPr>
        <w:pBdr>
          <w:top w:val="nil"/>
          <w:left w:val="nil"/>
          <w:bottom w:val="nil"/>
          <w:right w:val="nil"/>
          <w:between w:val="nil"/>
        </w:pBdr>
        <w:spacing w:after="0" w:line="240" w:lineRule="auto"/>
        <w:rPr>
          <w:color w:val="000000"/>
        </w:rPr>
      </w:pPr>
      <w:r>
        <w:rPr>
          <w:color w:val="000000"/>
        </w:rPr>
        <w:t>mampu menggambarkan alur data secara terstruktur dengan pendekatan yang lebih efisien.</w:t>
      </w:r>
    </w:p>
    <w:p w14:paraId="3A5466C7" w14:textId="77777777" w:rsidR="00C40509" w:rsidRDefault="00C40509">
      <w:pPr>
        <w:pBdr>
          <w:top w:val="nil"/>
          <w:left w:val="nil"/>
          <w:bottom w:val="nil"/>
          <w:right w:val="nil"/>
          <w:between w:val="nil"/>
        </w:pBdr>
        <w:spacing w:after="0" w:line="240" w:lineRule="auto"/>
        <w:rPr>
          <w:color w:val="000000"/>
        </w:rPr>
      </w:pPr>
    </w:p>
    <w:p w14:paraId="52F7BA5B" w14:textId="77777777" w:rsidR="00C40509" w:rsidRDefault="00000000">
      <w:pPr>
        <w:pBdr>
          <w:top w:val="nil"/>
          <w:left w:val="nil"/>
          <w:bottom w:val="nil"/>
          <w:right w:val="nil"/>
          <w:between w:val="nil"/>
        </w:pBdr>
        <w:spacing w:after="0" w:line="240" w:lineRule="auto"/>
        <w:rPr>
          <w:b/>
          <w:color w:val="000000"/>
          <w:sz w:val="24"/>
          <w:szCs w:val="24"/>
        </w:rPr>
      </w:pPr>
      <w:r>
        <w:rPr>
          <w:b/>
          <w:color w:val="000000"/>
          <w:sz w:val="24"/>
          <w:szCs w:val="24"/>
        </w:rPr>
        <w:t>2. Menggambarkan Suatu Sistem</w:t>
      </w:r>
    </w:p>
    <w:p w14:paraId="04B51BA4" w14:textId="77777777" w:rsidR="00C40509" w:rsidRDefault="00000000">
      <w:pPr>
        <w:pBdr>
          <w:top w:val="nil"/>
          <w:left w:val="nil"/>
          <w:bottom w:val="nil"/>
          <w:right w:val="nil"/>
          <w:between w:val="nil"/>
        </w:pBdr>
        <w:spacing w:after="0" w:line="240" w:lineRule="auto"/>
        <w:rPr>
          <w:color w:val="000000"/>
        </w:rPr>
      </w:pPr>
      <w:r>
        <w:rPr>
          <w:color w:val="000000"/>
        </w:rPr>
        <w:t>Fungsi yang kedua, DFD dapat membantu proses penggambaran sistem sebagai jaringan fungsional. Maksudnya adalah, di dalam jaringan terdapat berbagai komponen yang saling terhubung menggunakan alur data.</w:t>
      </w:r>
    </w:p>
    <w:p w14:paraId="32F2093E" w14:textId="77777777" w:rsidR="00C40509" w:rsidRDefault="00C40509">
      <w:pPr>
        <w:pBdr>
          <w:top w:val="nil"/>
          <w:left w:val="nil"/>
          <w:bottom w:val="nil"/>
          <w:right w:val="nil"/>
          <w:between w:val="nil"/>
        </w:pBdr>
        <w:spacing w:after="0" w:line="240" w:lineRule="auto"/>
        <w:rPr>
          <w:color w:val="000000"/>
        </w:rPr>
      </w:pPr>
    </w:p>
    <w:p w14:paraId="0A595EE0" w14:textId="77777777" w:rsidR="00C40509" w:rsidRDefault="00000000">
      <w:pPr>
        <w:pBdr>
          <w:top w:val="nil"/>
          <w:left w:val="nil"/>
          <w:bottom w:val="nil"/>
          <w:right w:val="nil"/>
          <w:between w:val="nil"/>
        </w:pBdr>
        <w:spacing w:after="0" w:line="240" w:lineRule="auto"/>
        <w:rPr>
          <w:b/>
          <w:color w:val="000000"/>
          <w:sz w:val="24"/>
          <w:szCs w:val="24"/>
        </w:rPr>
      </w:pPr>
      <w:r>
        <w:rPr>
          <w:b/>
          <w:color w:val="000000"/>
          <w:sz w:val="24"/>
          <w:szCs w:val="24"/>
        </w:rPr>
        <w:t>3. Perancangan Model</w:t>
      </w:r>
    </w:p>
    <w:p w14:paraId="21997891" w14:textId="77777777" w:rsidR="00C40509" w:rsidRDefault="00000000">
      <w:pPr>
        <w:pBdr>
          <w:top w:val="nil"/>
          <w:left w:val="nil"/>
          <w:bottom w:val="nil"/>
          <w:right w:val="nil"/>
          <w:between w:val="nil"/>
        </w:pBdr>
        <w:spacing w:after="0" w:line="240" w:lineRule="auto"/>
        <w:rPr>
          <w:color w:val="000000"/>
        </w:rPr>
      </w:pPr>
      <w:r>
        <w:rPr>
          <w:color w:val="000000"/>
        </w:rPr>
        <w:lastRenderedPageBreak/>
        <w:t>Fungsi yang terakhir, diagram ini juga dapat membuat rancangan model baru dengan menekankan pada fungsi sistem tertentu. Hal tersebut dapat dimanfaatkan untuk melihat bagian yang lebih detail dari diagram alir data tersebut.</w:t>
      </w:r>
    </w:p>
    <w:p w14:paraId="17B30734" w14:textId="77777777" w:rsidR="00C40509" w:rsidRDefault="00C40509">
      <w:pPr>
        <w:pBdr>
          <w:top w:val="nil"/>
          <w:left w:val="nil"/>
          <w:bottom w:val="nil"/>
          <w:right w:val="nil"/>
          <w:between w:val="nil"/>
        </w:pBdr>
        <w:spacing w:after="0" w:line="240" w:lineRule="auto"/>
        <w:rPr>
          <w:color w:val="000000"/>
        </w:rPr>
      </w:pPr>
    </w:p>
    <w:p w14:paraId="4A281607" w14:textId="77777777" w:rsidR="00C40509" w:rsidRDefault="00000000">
      <w:pPr>
        <w:tabs>
          <w:tab w:val="left" w:pos="1605"/>
        </w:tabs>
        <w:rPr>
          <w:b/>
          <w:sz w:val="24"/>
          <w:szCs w:val="24"/>
        </w:rPr>
      </w:pPr>
      <w:r>
        <w:rPr>
          <w:b/>
          <w:sz w:val="24"/>
          <w:szCs w:val="24"/>
        </w:rPr>
        <w:t>Simbol – Simbol</w:t>
      </w:r>
      <w:r>
        <w:rPr>
          <w:b/>
          <w:sz w:val="24"/>
          <w:szCs w:val="24"/>
        </w:rPr>
        <w:tab/>
        <w:t xml:space="preserve"> dalam DFD</w:t>
      </w:r>
    </w:p>
    <w:p w14:paraId="7EE1F6F6" w14:textId="77777777" w:rsidR="00C40509" w:rsidRDefault="00C40509">
      <w:pPr>
        <w:tabs>
          <w:tab w:val="left" w:pos="1605"/>
        </w:tabs>
        <w:rPr>
          <w:b/>
          <w:sz w:val="24"/>
          <w:szCs w:val="24"/>
        </w:rPr>
      </w:pPr>
    </w:p>
    <w:p w14:paraId="3DCC3533" w14:textId="77777777" w:rsidR="00C40509" w:rsidRDefault="00000000">
      <w:pPr>
        <w:pBdr>
          <w:top w:val="nil"/>
          <w:left w:val="nil"/>
          <w:bottom w:val="nil"/>
          <w:right w:val="nil"/>
          <w:between w:val="nil"/>
        </w:pBdr>
        <w:ind w:left="1080"/>
        <w:jc w:val="center"/>
        <w:rPr>
          <w:b/>
          <w:color w:val="000000"/>
          <w:sz w:val="24"/>
          <w:szCs w:val="24"/>
        </w:rPr>
      </w:pPr>
      <w:r>
        <w:rPr>
          <w:b/>
          <w:noProof/>
          <w:color w:val="000000"/>
          <w:sz w:val="24"/>
          <w:szCs w:val="24"/>
        </w:rPr>
        <w:drawing>
          <wp:inline distT="0" distB="0" distL="0" distR="0" wp14:anchorId="1B1902C1" wp14:editId="298B7324">
            <wp:extent cx="3019846" cy="3515216"/>
            <wp:effectExtent l="0" t="0" r="0" b="0"/>
            <wp:docPr id="9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0"/>
                    <a:srcRect/>
                    <a:stretch>
                      <a:fillRect/>
                    </a:stretch>
                  </pic:blipFill>
                  <pic:spPr>
                    <a:xfrm>
                      <a:off x="0" y="0"/>
                      <a:ext cx="3019846" cy="3515216"/>
                    </a:xfrm>
                    <a:prstGeom prst="rect">
                      <a:avLst/>
                    </a:prstGeom>
                    <a:ln/>
                  </pic:spPr>
                </pic:pic>
              </a:graphicData>
            </a:graphic>
          </wp:inline>
        </w:drawing>
      </w:r>
    </w:p>
    <w:p w14:paraId="5E21CCDA" w14:textId="77777777" w:rsidR="00C40509" w:rsidRDefault="00C40509">
      <w:pPr>
        <w:ind w:left="720"/>
        <w:rPr>
          <w:b/>
          <w:sz w:val="24"/>
          <w:szCs w:val="24"/>
        </w:rPr>
      </w:pPr>
    </w:p>
    <w:p w14:paraId="51BCB38A" w14:textId="77777777" w:rsidR="00C40509" w:rsidRDefault="00000000">
      <w:pPr>
        <w:pStyle w:val="Heading3"/>
        <w:shd w:val="clear" w:color="auto" w:fill="FFFFFF"/>
        <w:spacing w:after="0"/>
        <w:rPr>
          <w:rFonts w:ascii="Calibri" w:eastAsia="Calibri" w:hAnsi="Calibri" w:cs="Calibri"/>
          <w:sz w:val="30"/>
          <w:szCs w:val="30"/>
        </w:rPr>
      </w:pPr>
      <w:r>
        <w:rPr>
          <w:rFonts w:ascii="Calibri" w:eastAsia="Calibri" w:hAnsi="Calibri" w:cs="Calibri"/>
          <w:sz w:val="30"/>
          <w:szCs w:val="30"/>
        </w:rPr>
        <w:t>1. Data Store</w:t>
      </w:r>
    </w:p>
    <w:p w14:paraId="4F40A7FF" w14:textId="77777777" w:rsidR="00C40509" w:rsidRDefault="00000000">
      <w:pPr>
        <w:pBdr>
          <w:top w:val="nil"/>
          <w:left w:val="nil"/>
          <w:bottom w:val="nil"/>
          <w:right w:val="nil"/>
          <w:between w:val="nil"/>
        </w:pBdr>
        <w:shd w:val="clear" w:color="auto" w:fill="FFFFFF"/>
        <w:spacing w:after="0" w:line="240" w:lineRule="auto"/>
        <w:rPr>
          <w:color w:val="000000"/>
          <w:sz w:val="26"/>
          <w:szCs w:val="26"/>
        </w:rPr>
      </w:pPr>
      <w:r>
        <w:rPr>
          <w:i/>
          <w:color w:val="000000"/>
          <w:sz w:val="26"/>
          <w:szCs w:val="26"/>
        </w:rPr>
        <w:t>Data store </w:t>
      </w:r>
      <w:r>
        <w:rPr>
          <w:color w:val="000000"/>
          <w:sz w:val="26"/>
          <w:szCs w:val="26"/>
        </w:rPr>
        <w:t>adalah </w:t>
      </w:r>
      <w:r>
        <w:rPr>
          <w:i/>
          <w:color w:val="000000"/>
          <w:sz w:val="26"/>
          <w:szCs w:val="26"/>
        </w:rPr>
        <w:t>file </w:t>
      </w:r>
      <w:r>
        <w:rPr>
          <w:color w:val="000000"/>
          <w:sz w:val="26"/>
          <w:szCs w:val="26"/>
        </w:rPr>
        <w:t>untuk menyimpan data yang digunakan untuk proses selanjutnya. Dapat dikatakan juga, sama seperti basis dara (</w:t>
      </w:r>
      <w:r>
        <w:rPr>
          <w:i/>
          <w:color w:val="000000"/>
          <w:sz w:val="26"/>
          <w:szCs w:val="26"/>
        </w:rPr>
        <w:t>database</w:t>
      </w:r>
      <w:r>
        <w:rPr>
          <w:color w:val="000000"/>
          <w:sz w:val="26"/>
          <w:szCs w:val="26"/>
        </w:rPr>
        <w:t>). Pada umumnya, </w:t>
      </w:r>
      <w:r>
        <w:rPr>
          <w:i/>
          <w:color w:val="000000"/>
          <w:sz w:val="26"/>
          <w:szCs w:val="26"/>
        </w:rPr>
        <w:t>data store </w:t>
      </w:r>
      <w:r>
        <w:rPr>
          <w:color w:val="000000"/>
          <w:sz w:val="26"/>
          <w:szCs w:val="26"/>
        </w:rPr>
        <w:t>berupa tabel yang dapat diolah, serta mampu terhubung dengan setidaknya satu masukan dan satu keluaran. Penggambaran atau simbol </w:t>
      </w:r>
      <w:r>
        <w:rPr>
          <w:i/>
          <w:color w:val="000000"/>
          <w:sz w:val="26"/>
          <w:szCs w:val="26"/>
        </w:rPr>
        <w:t>data store </w:t>
      </w:r>
      <w:r>
        <w:rPr>
          <w:color w:val="000000"/>
          <w:sz w:val="26"/>
          <w:szCs w:val="26"/>
        </w:rPr>
        <w:t>berupa dua garis sejajar.</w:t>
      </w:r>
    </w:p>
    <w:p w14:paraId="7E79CCEE" w14:textId="77777777" w:rsidR="00C40509" w:rsidRDefault="00C40509">
      <w:pPr>
        <w:pBdr>
          <w:top w:val="nil"/>
          <w:left w:val="nil"/>
          <w:bottom w:val="nil"/>
          <w:right w:val="nil"/>
          <w:between w:val="nil"/>
        </w:pBdr>
        <w:shd w:val="clear" w:color="auto" w:fill="FFFFFF"/>
        <w:spacing w:after="0" w:line="240" w:lineRule="auto"/>
        <w:rPr>
          <w:color w:val="000000"/>
          <w:sz w:val="26"/>
          <w:szCs w:val="26"/>
        </w:rPr>
      </w:pPr>
    </w:p>
    <w:p w14:paraId="21B7CADD" w14:textId="77777777" w:rsidR="00C40509" w:rsidRDefault="00000000">
      <w:pPr>
        <w:pStyle w:val="Heading3"/>
        <w:shd w:val="clear" w:color="auto" w:fill="FFFFFF"/>
        <w:spacing w:after="0"/>
        <w:rPr>
          <w:rFonts w:ascii="Calibri" w:eastAsia="Calibri" w:hAnsi="Calibri" w:cs="Calibri"/>
          <w:sz w:val="30"/>
          <w:szCs w:val="30"/>
        </w:rPr>
      </w:pPr>
      <w:r>
        <w:rPr>
          <w:rFonts w:ascii="Calibri" w:eastAsia="Calibri" w:hAnsi="Calibri" w:cs="Calibri"/>
          <w:sz w:val="30"/>
          <w:szCs w:val="30"/>
        </w:rPr>
        <w:t>2. Data Flow</w:t>
      </w:r>
    </w:p>
    <w:p w14:paraId="22EE3244" w14:textId="77777777" w:rsidR="00C40509" w:rsidRDefault="00000000">
      <w:pPr>
        <w:pBdr>
          <w:top w:val="nil"/>
          <w:left w:val="nil"/>
          <w:bottom w:val="nil"/>
          <w:right w:val="nil"/>
          <w:between w:val="nil"/>
        </w:pBdr>
        <w:shd w:val="clear" w:color="auto" w:fill="FFFFFF"/>
        <w:spacing w:after="0" w:line="240" w:lineRule="auto"/>
        <w:rPr>
          <w:color w:val="000000"/>
          <w:sz w:val="26"/>
          <w:szCs w:val="26"/>
        </w:rPr>
      </w:pPr>
      <w:r>
        <w:rPr>
          <w:i/>
          <w:color w:val="000000"/>
          <w:sz w:val="26"/>
          <w:szCs w:val="26"/>
        </w:rPr>
        <w:t>Data flow </w:t>
      </w:r>
      <w:r>
        <w:rPr>
          <w:color w:val="000000"/>
          <w:sz w:val="26"/>
          <w:szCs w:val="26"/>
        </w:rPr>
        <w:t>merupakan arus data yang mengalir antara </w:t>
      </w:r>
      <w:r>
        <w:rPr>
          <w:i/>
          <w:color w:val="000000"/>
          <w:sz w:val="26"/>
          <w:szCs w:val="26"/>
        </w:rPr>
        <w:t>terminator, proses, </w:t>
      </w:r>
      <w:r>
        <w:rPr>
          <w:color w:val="000000"/>
          <w:sz w:val="26"/>
          <w:szCs w:val="26"/>
        </w:rPr>
        <w:t>dan </w:t>
      </w:r>
      <w:r>
        <w:rPr>
          <w:i/>
          <w:color w:val="000000"/>
          <w:sz w:val="26"/>
          <w:szCs w:val="26"/>
        </w:rPr>
        <w:t>data store.</w:t>
      </w:r>
      <w:r>
        <w:rPr>
          <w:color w:val="000000"/>
          <w:sz w:val="26"/>
          <w:szCs w:val="26"/>
        </w:rPr>
        <w:t> </w:t>
      </w:r>
      <w:r>
        <w:rPr>
          <w:i/>
          <w:color w:val="000000"/>
          <w:sz w:val="26"/>
          <w:szCs w:val="26"/>
        </w:rPr>
        <w:t>Data flow </w:t>
      </w:r>
      <w:r>
        <w:rPr>
          <w:color w:val="000000"/>
          <w:sz w:val="26"/>
          <w:szCs w:val="26"/>
        </w:rPr>
        <w:t>digambarkan dengan simbol tanda panah, dan fungsi utamanya adalah untuk mengalirkan informasi dari satu sistem ke sistem yang lain.</w:t>
      </w:r>
    </w:p>
    <w:p w14:paraId="6F0EE22A" w14:textId="77777777" w:rsidR="00C40509" w:rsidRDefault="00C40509">
      <w:pPr>
        <w:pStyle w:val="Heading3"/>
        <w:shd w:val="clear" w:color="auto" w:fill="FFFFFF"/>
        <w:spacing w:after="0"/>
        <w:rPr>
          <w:rFonts w:ascii="Calibri" w:eastAsia="Calibri" w:hAnsi="Calibri" w:cs="Calibri"/>
          <w:sz w:val="30"/>
          <w:szCs w:val="30"/>
        </w:rPr>
      </w:pPr>
    </w:p>
    <w:p w14:paraId="2907525B" w14:textId="77777777" w:rsidR="00C40509" w:rsidRDefault="00000000">
      <w:pPr>
        <w:pStyle w:val="Heading3"/>
        <w:shd w:val="clear" w:color="auto" w:fill="FFFFFF"/>
        <w:spacing w:after="0"/>
        <w:rPr>
          <w:rFonts w:ascii="Calibri" w:eastAsia="Calibri" w:hAnsi="Calibri" w:cs="Calibri"/>
          <w:sz w:val="30"/>
          <w:szCs w:val="30"/>
        </w:rPr>
      </w:pPr>
      <w:r>
        <w:rPr>
          <w:rFonts w:ascii="Calibri" w:eastAsia="Calibri" w:hAnsi="Calibri" w:cs="Calibri"/>
          <w:sz w:val="30"/>
          <w:szCs w:val="30"/>
        </w:rPr>
        <w:t>3. External Entity</w:t>
      </w:r>
    </w:p>
    <w:p w14:paraId="18EF3285" w14:textId="77777777" w:rsidR="00C40509" w:rsidRDefault="00000000">
      <w:pPr>
        <w:pBdr>
          <w:top w:val="nil"/>
          <w:left w:val="nil"/>
          <w:bottom w:val="nil"/>
          <w:right w:val="nil"/>
          <w:between w:val="nil"/>
        </w:pBdr>
        <w:shd w:val="clear" w:color="auto" w:fill="FFFFFF"/>
        <w:spacing w:after="0" w:line="240" w:lineRule="auto"/>
        <w:rPr>
          <w:color w:val="000000"/>
          <w:sz w:val="26"/>
          <w:szCs w:val="26"/>
        </w:rPr>
      </w:pPr>
      <w:r>
        <w:rPr>
          <w:i/>
          <w:color w:val="000000"/>
          <w:sz w:val="26"/>
          <w:szCs w:val="26"/>
        </w:rPr>
        <w:t>External entity </w:t>
      </w:r>
      <w:r>
        <w:rPr>
          <w:color w:val="000000"/>
          <w:sz w:val="26"/>
          <w:szCs w:val="26"/>
        </w:rPr>
        <w:t>atau lebih sering disebut dengan </w:t>
      </w:r>
      <w:r>
        <w:rPr>
          <w:i/>
          <w:color w:val="000000"/>
          <w:sz w:val="26"/>
          <w:szCs w:val="26"/>
        </w:rPr>
        <w:t>terminator</w:t>
      </w:r>
      <w:r>
        <w:rPr>
          <w:color w:val="000000"/>
          <w:sz w:val="26"/>
          <w:szCs w:val="26"/>
        </w:rPr>
        <w:t> merupakan pihak di luar sistem, dapat berupa individu, divisi, perusahaan, atau sistem yang lainnya. </w:t>
      </w:r>
      <w:r>
        <w:rPr>
          <w:i/>
          <w:color w:val="000000"/>
          <w:sz w:val="26"/>
          <w:szCs w:val="26"/>
        </w:rPr>
        <w:t>Terminator </w:t>
      </w:r>
      <w:r>
        <w:rPr>
          <w:color w:val="000000"/>
          <w:sz w:val="26"/>
          <w:szCs w:val="26"/>
        </w:rPr>
        <w:t>dapat memberikan masukan atau keluaran terhadap sistem. Simbol dari </w:t>
      </w:r>
      <w:r>
        <w:rPr>
          <w:i/>
          <w:color w:val="000000"/>
          <w:sz w:val="26"/>
          <w:szCs w:val="26"/>
        </w:rPr>
        <w:t>external entity </w:t>
      </w:r>
      <w:r>
        <w:rPr>
          <w:color w:val="000000"/>
          <w:sz w:val="26"/>
          <w:szCs w:val="26"/>
        </w:rPr>
        <w:t>dilambangkan dengan persegi panjang atau kotak.</w:t>
      </w:r>
    </w:p>
    <w:p w14:paraId="78BA16F0" w14:textId="77777777" w:rsidR="00C40509" w:rsidRDefault="00C40509">
      <w:pPr>
        <w:pBdr>
          <w:top w:val="nil"/>
          <w:left w:val="nil"/>
          <w:bottom w:val="nil"/>
          <w:right w:val="nil"/>
          <w:between w:val="nil"/>
        </w:pBdr>
        <w:shd w:val="clear" w:color="auto" w:fill="FFFFFF"/>
        <w:spacing w:after="0" w:line="240" w:lineRule="auto"/>
        <w:rPr>
          <w:color w:val="000000"/>
          <w:sz w:val="26"/>
          <w:szCs w:val="26"/>
        </w:rPr>
      </w:pPr>
    </w:p>
    <w:p w14:paraId="160EE61B" w14:textId="77777777" w:rsidR="00C40509" w:rsidRDefault="00000000">
      <w:pPr>
        <w:pStyle w:val="Heading3"/>
        <w:shd w:val="clear" w:color="auto" w:fill="FFFFFF"/>
        <w:spacing w:after="0"/>
        <w:rPr>
          <w:rFonts w:ascii="Calibri" w:eastAsia="Calibri" w:hAnsi="Calibri" w:cs="Calibri"/>
          <w:sz w:val="30"/>
          <w:szCs w:val="30"/>
        </w:rPr>
      </w:pPr>
      <w:r>
        <w:rPr>
          <w:rFonts w:ascii="Calibri" w:eastAsia="Calibri" w:hAnsi="Calibri" w:cs="Calibri"/>
          <w:sz w:val="30"/>
          <w:szCs w:val="30"/>
        </w:rPr>
        <w:t>4. Process</w:t>
      </w:r>
    </w:p>
    <w:p w14:paraId="549E6975" w14:textId="77777777" w:rsidR="00C40509" w:rsidRDefault="00000000">
      <w:pPr>
        <w:pBdr>
          <w:top w:val="nil"/>
          <w:left w:val="nil"/>
          <w:bottom w:val="nil"/>
          <w:right w:val="nil"/>
          <w:between w:val="nil"/>
        </w:pBdr>
        <w:shd w:val="clear" w:color="auto" w:fill="FFFFFF"/>
        <w:spacing w:after="0" w:line="240" w:lineRule="auto"/>
        <w:rPr>
          <w:color w:val="000000"/>
          <w:sz w:val="26"/>
          <w:szCs w:val="26"/>
        </w:rPr>
      </w:pPr>
      <w:r>
        <w:rPr>
          <w:i/>
          <w:color w:val="000000"/>
          <w:sz w:val="26"/>
          <w:szCs w:val="26"/>
        </w:rPr>
        <w:t>Process </w:t>
      </w:r>
      <w:r>
        <w:rPr>
          <w:color w:val="000000"/>
          <w:sz w:val="26"/>
          <w:szCs w:val="26"/>
        </w:rPr>
        <w:t>dilakukan oleh mesin dengan mengubah </w:t>
      </w:r>
      <w:r>
        <w:rPr>
          <w:i/>
          <w:color w:val="000000"/>
          <w:sz w:val="26"/>
          <w:szCs w:val="26"/>
        </w:rPr>
        <w:t>input </w:t>
      </w:r>
      <w:r>
        <w:rPr>
          <w:color w:val="000000"/>
          <w:sz w:val="26"/>
          <w:szCs w:val="26"/>
        </w:rPr>
        <w:t>menjadi </w:t>
      </w:r>
      <w:r>
        <w:rPr>
          <w:i/>
          <w:color w:val="000000"/>
          <w:sz w:val="26"/>
          <w:szCs w:val="26"/>
        </w:rPr>
        <w:t>output</w:t>
      </w:r>
      <w:r>
        <w:rPr>
          <w:color w:val="000000"/>
          <w:sz w:val="26"/>
          <w:szCs w:val="26"/>
        </w:rPr>
        <w:t> dengan format yang berbeda. Simbol proses digambarkan dalam bentuk lingkaran, oval, atau persegi panjang dengan tambahan sudut bundar.</w:t>
      </w:r>
    </w:p>
    <w:p w14:paraId="3310A715" w14:textId="77777777" w:rsidR="00C40509" w:rsidRDefault="00C40509">
      <w:pPr>
        <w:pBdr>
          <w:top w:val="nil"/>
          <w:left w:val="nil"/>
          <w:bottom w:val="nil"/>
          <w:right w:val="nil"/>
          <w:between w:val="nil"/>
        </w:pBdr>
        <w:shd w:val="clear" w:color="auto" w:fill="FFFFFF"/>
        <w:spacing w:after="0" w:line="240" w:lineRule="auto"/>
        <w:rPr>
          <w:color w:val="000000"/>
          <w:sz w:val="26"/>
          <w:szCs w:val="26"/>
        </w:rPr>
      </w:pPr>
    </w:p>
    <w:p w14:paraId="20E69245" w14:textId="77777777" w:rsidR="00C40509" w:rsidRDefault="00000000">
      <w:pPr>
        <w:pBdr>
          <w:top w:val="nil"/>
          <w:left w:val="nil"/>
          <w:bottom w:val="nil"/>
          <w:right w:val="nil"/>
          <w:between w:val="nil"/>
        </w:pBdr>
        <w:shd w:val="clear" w:color="auto" w:fill="FFFFFF"/>
        <w:spacing w:after="0" w:line="240" w:lineRule="auto"/>
        <w:rPr>
          <w:b/>
          <w:color w:val="000000"/>
          <w:sz w:val="26"/>
          <w:szCs w:val="26"/>
        </w:rPr>
      </w:pPr>
      <w:r>
        <w:rPr>
          <w:b/>
          <w:color w:val="000000"/>
          <w:sz w:val="26"/>
          <w:szCs w:val="26"/>
        </w:rPr>
        <w:t>contoh dari data flow diagram laundry</w:t>
      </w:r>
    </w:p>
    <w:p w14:paraId="4886190A" w14:textId="77777777" w:rsidR="00C40509" w:rsidRDefault="00000000">
      <w:pPr>
        <w:pBdr>
          <w:top w:val="nil"/>
          <w:left w:val="nil"/>
          <w:bottom w:val="nil"/>
          <w:right w:val="nil"/>
          <w:between w:val="nil"/>
        </w:pBdr>
        <w:shd w:val="clear" w:color="auto" w:fill="FFFFFF"/>
        <w:spacing w:after="0" w:line="240" w:lineRule="auto"/>
        <w:rPr>
          <w:b/>
          <w:color w:val="000000"/>
          <w:sz w:val="26"/>
          <w:szCs w:val="26"/>
        </w:rPr>
      </w:pPr>
      <w:r>
        <w:rPr>
          <w:rFonts w:ascii="Times New Roman" w:eastAsia="Times New Roman" w:hAnsi="Times New Roman" w:cs="Times New Roman"/>
          <w:noProof/>
          <w:color w:val="000000"/>
          <w:sz w:val="24"/>
          <w:szCs w:val="24"/>
        </w:rPr>
        <w:drawing>
          <wp:inline distT="0" distB="0" distL="0" distR="0" wp14:anchorId="65CCFB6D" wp14:editId="03D66C27">
            <wp:extent cx="4461235" cy="4075897"/>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1"/>
                    <a:srcRect/>
                    <a:stretch>
                      <a:fillRect/>
                    </a:stretch>
                  </pic:blipFill>
                  <pic:spPr>
                    <a:xfrm>
                      <a:off x="0" y="0"/>
                      <a:ext cx="4461235" cy="4075897"/>
                    </a:xfrm>
                    <a:prstGeom prst="rect">
                      <a:avLst/>
                    </a:prstGeom>
                    <a:ln/>
                  </pic:spPr>
                </pic:pic>
              </a:graphicData>
            </a:graphic>
          </wp:inline>
        </w:drawing>
      </w:r>
    </w:p>
    <w:p w14:paraId="5B7B6268" w14:textId="77777777" w:rsidR="00C40509" w:rsidRDefault="00C40509">
      <w:pPr>
        <w:rPr>
          <w:b/>
          <w:sz w:val="24"/>
          <w:szCs w:val="24"/>
        </w:rPr>
      </w:pPr>
    </w:p>
    <w:p w14:paraId="277B1E74" w14:textId="77777777" w:rsidR="00C40509" w:rsidRDefault="00C40509">
      <w:pPr>
        <w:rPr>
          <w:b/>
          <w:sz w:val="24"/>
          <w:szCs w:val="24"/>
        </w:rPr>
      </w:pPr>
    </w:p>
    <w:p w14:paraId="394C067B" w14:textId="77777777" w:rsidR="00C40509" w:rsidRDefault="00C40509">
      <w:pPr>
        <w:ind w:left="720"/>
        <w:rPr>
          <w:b/>
          <w:sz w:val="24"/>
          <w:szCs w:val="24"/>
        </w:rPr>
      </w:pPr>
    </w:p>
    <w:p w14:paraId="34A17B52" w14:textId="77777777" w:rsidR="00C40509" w:rsidRDefault="00C40509">
      <w:pPr>
        <w:ind w:left="720"/>
        <w:rPr>
          <w:b/>
          <w:sz w:val="24"/>
          <w:szCs w:val="24"/>
        </w:rPr>
      </w:pPr>
    </w:p>
    <w:p w14:paraId="3204BC13" w14:textId="77777777" w:rsidR="00C40509" w:rsidRDefault="00C40509">
      <w:pPr>
        <w:ind w:left="720"/>
        <w:rPr>
          <w:b/>
          <w:sz w:val="24"/>
          <w:szCs w:val="24"/>
        </w:rPr>
      </w:pPr>
    </w:p>
    <w:p w14:paraId="7AB00315" w14:textId="77777777" w:rsidR="00C40509" w:rsidRDefault="00C40509">
      <w:pPr>
        <w:ind w:left="720"/>
        <w:rPr>
          <w:b/>
          <w:sz w:val="24"/>
          <w:szCs w:val="24"/>
        </w:rPr>
      </w:pPr>
    </w:p>
    <w:p w14:paraId="4D734932" w14:textId="77777777" w:rsidR="00C40509" w:rsidRDefault="00C40509">
      <w:pPr>
        <w:ind w:left="720"/>
        <w:rPr>
          <w:b/>
          <w:sz w:val="24"/>
          <w:szCs w:val="24"/>
        </w:rPr>
      </w:pPr>
    </w:p>
    <w:p w14:paraId="5ACBD3B6" w14:textId="77777777" w:rsidR="00C40509" w:rsidRDefault="00C40509">
      <w:pPr>
        <w:ind w:left="720"/>
        <w:rPr>
          <w:b/>
          <w:sz w:val="24"/>
          <w:szCs w:val="24"/>
        </w:rPr>
      </w:pPr>
    </w:p>
    <w:p w14:paraId="5885D112" w14:textId="77777777" w:rsidR="00C40509" w:rsidRDefault="00C40509">
      <w:pPr>
        <w:ind w:left="720"/>
        <w:rPr>
          <w:b/>
          <w:sz w:val="24"/>
          <w:szCs w:val="24"/>
        </w:rPr>
      </w:pPr>
    </w:p>
    <w:p w14:paraId="20B28538" w14:textId="77777777" w:rsidR="00C40509" w:rsidRDefault="00C40509">
      <w:pPr>
        <w:ind w:left="720"/>
        <w:rPr>
          <w:b/>
          <w:sz w:val="24"/>
          <w:szCs w:val="24"/>
        </w:rPr>
      </w:pPr>
    </w:p>
    <w:p w14:paraId="0889E29C" w14:textId="77777777" w:rsidR="00C40509" w:rsidRDefault="00C40509">
      <w:pPr>
        <w:ind w:left="720"/>
        <w:rPr>
          <w:b/>
          <w:sz w:val="24"/>
          <w:szCs w:val="24"/>
        </w:rPr>
      </w:pPr>
    </w:p>
    <w:p w14:paraId="2CC73A10" w14:textId="77777777" w:rsidR="00C40509" w:rsidRDefault="00000000">
      <w:pPr>
        <w:numPr>
          <w:ilvl w:val="0"/>
          <w:numId w:val="4"/>
        </w:numPr>
        <w:pBdr>
          <w:top w:val="nil"/>
          <w:left w:val="nil"/>
          <w:bottom w:val="nil"/>
          <w:right w:val="nil"/>
          <w:between w:val="nil"/>
        </w:pBdr>
        <w:rPr>
          <w:b/>
          <w:color w:val="000000"/>
          <w:sz w:val="24"/>
          <w:szCs w:val="24"/>
        </w:rPr>
      </w:pPr>
      <w:r>
        <w:rPr>
          <w:b/>
          <w:color w:val="000000"/>
          <w:sz w:val="24"/>
          <w:szCs w:val="24"/>
        </w:rPr>
        <w:lastRenderedPageBreak/>
        <w:t>Perancangan user interferce</w:t>
      </w:r>
    </w:p>
    <w:p w14:paraId="720B44E9" w14:textId="77777777" w:rsidR="00C40509" w:rsidRDefault="00000000">
      <w:pPr>
        <w:rPr>
          <w:sz w:val="24"/>
          <w:szCs w:val="24"/>
        </w:rPr>
      </w:pPr>
      <w:r>
        <w:rPr>
          <w:sz w:val="24"/>
          <w:szCs w:val="24"/>
        </w:rPr>
        <w:t>Prototype tampilan login</w:t>
      </w:r>
    </w:p>
    <w:p w14:paraId="355F9B54" w14:textId="77777777" w:rsidR="00C40509" w:rsidRDefault="00000000">
      <w:r>
        <w:rPr>
          <w:noProof/>
        </w:rPr>
        <w:drawing>
          <wp:inline distT="0" distB="0" distL="0" distR="0" wp14:anchorId="53FFC8B1" wp14:editId="16C314CE">
            <wp:extent cx="4628876" cy="2953433"/>
            <wp:effectExtent l="0" t="0" r="0" b="0"/>
            <wp:docPr id="9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2"/>
                    <a:srcRect/>
                    <a:stretch>
                      <a:fillRect/>
                    </a:stretch>
                  </pic:blipFill>
                  <pic:spPr>
                    <a:xfrm>
                      <a:off x="0" y="0"/>
                      <a:ext cx="4628876" cy="2953433"/>
                    </a:xfrm>
                    <a:prstGeom prst="rect">
                      <a:avLst/>
                    </a:prstGeom>
                    <a:ln/>
                  </pic:spPr>
                </pic:pic>
              </a:graphicData>
            </a:graphic>
          </wp:inline>
        </w:drawing>
      </w:r>
    </w:p>
    <w:p w14:paraId="2FD6A295" w14:textId="77777777" w:rsidR="00C40509" w:rsidRDefault="00000000">
      <w:pPr>
        <w:rPr>
          <w:sz w:val="24"/>
          <w:szCs w:val="24"/>
        </w:rPr>
      </w:pPr>
      <w:r>
        <w:rPr>
          <w:sz w:val="24"/>
          <w:szCs w:val="24"/>
        </w:rPr>
        <w:t>Prototype tampilan home</w:t>
      </w:r>
    </w:p>
    <w:p w14:paraId="58280964" w14:textId="77777777" w:rsidR="00C40509" w:rsidRDefault="00000000">
      <w:pPr>
        <w:rPr>
          <w:sz w:val="24"/>
          <w:szCs w:val="24"/>
        </w:rPr>
      </w:pPr>
      <w:r>
        <w:rPr>
          <w:noProof/>
        </w:rPr>
        <w:drawing>
          <wp:inline distT="0" distB="0" distL="0" distR="0" wp14:anchorId="5501E8E5" wp14:editId="45506CA9">
            <wp:extent cx="4416301" cy="2246254"/>
            <wp:effectExtent l="0" t="0" r="0" b="0"/>
            <wp:docPr id="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3"/>
                    <a:srcRect/>
                    <a:stretch>
                      <a:fillRect/>
                    </a:stretch>
                  </pic:blipFill>
                  <pic:spPr>
                    <a:xfrm>
                      <a:off x="0" y="0"/>
                      <a:ext cx="4416301" cy="2246254"/>
                    </a:xfrm>
                    <a:prstGeom prst="rect">
                      <a:avLst/>
                    </a:prstGeom>
                    <a:ln/>
                  </pic:spPr>
                </pic:pic>
              </a:graphicData>
            </a:graphic>
          </wp:inline>
        </w:drawing>
      </w:r>
    </w:p>
    <w:p w14:paraId="12FD2450" w14:textId="77777777" w:rsidR="00C40509" w:rsidRDefault="00C40509">
      <w:pPr>
        <w:ind w:left="720"/>
        <w:rPr>
          <w:b/>
          <w:sz w:val="24"/>
          <w:szCs w:val="24"/>
        </w:rPr>
      </w:pPr>
    </w:p>
    <w:p w14:paraId="1466C285" w14:textId="77777777" w:rsidR="00C40509" w:rsidRDefault="00C40509">
      <w:pPr>
        <w:ind w:left="720"/>
        <w:rPr>
          <w:b/>
          <w:sz w:val="24"/>
          <w:szCs w:val="24"/>
        </w:rPr>
      </w:pPr>
    </w:p>
    <w:p w14:paraId="4541174C" w14:textId="11AA3B04" w:rsidR="00C40509" w:rsidRDefault="00C40509">
      <w:pPr>
        <w:ind w:left="720"/>
        <w:rPr>
          <w:b/>
          <w:sz w:val="24"/>
          <w:szCs w:val="24"/>
        </w:rPr>
      </w:pPr>
    </w:p>
    <w:p w14:paraId="4AA6D4CE" w14:textId="7D3EC031" w:rsidR="00F120BA" w:rsidRDefault="00F120BA">
      <w:pPr>
        <w:ind w:left="720"/>
        <w:rPr>
          <w:b/>
          <w:sz w:val="24"/>
          <w:szCs w:val="24"/>
        </w:rPr>
      </w:pPr>
    </w:p>
    <w:p w14:paraId="6B602470" w14:textId="6262DAA4" w:rsidR="00F120BA" w:rsidRDefault="00F120BA">
      <w:pPr>
        <w:ind w:left="720"/>
        <w:rPr>
          <w:b/>
          <w:sz w:val="24"/>
          <w:szCs w:val="24"/>
        </w:rPr>
      </w:pPr>
    </w:p>
    <w:p w14:paraId="056AAC75" w14:textId="6866C70A" w:rsidR="00F120BA" w:rsidRDefault="00F120BA">
      <w:pPr>
        <w:ind w:left="720"/>
        <w:rPr>
          <w:b/>
          <w:sz w:val="24"/>
          <w:szCs w:val="24"/>
        </w:rPr>
      </w:pPr>
    </w:p>
    <w:p w14:paraId="49EEAFDC" w14:textId="64DD73F8" w:rsidR="00F120BA" w:rsidRDefault="00F120BA">
      <w:pPr>
        <w:ind w:left="720"/>
        <w:rPr>
          <w:b/>
          <w:sz w:val="24"/>
          <w:szCs w:val="24"/>
        </w:rPr>
      </w:pPr>
    </w:p>
    <w:p w14:paraId="1EB6E443" w14:textId="77777777" w:rsidR="00F120BA" w:rsidRDefault="00F120BA">
      <w:pPr>
        <w:ind w:left="720"/>
        <w:rPr>
          <w:b/>
          <w:sz w:val="24"/>
          <w:szCs w:val="24"/>
        </w:rPr>
      </w:pPr>
    </w:p>
    <w:p w14:paraId="6D27942D" w14:textId="77777777" w:rsidR="00C40509" w:rsidRDefault="00000000">
      <w:pPr>
        <w:rPr>
          <w:sz w:val="24"/>
          <w:szCs w:val="24"/>
        </w:rPr>
      </w:pPr>
      <w:r>
        <w:rPr>
          <w:sz w:val="24"/>
          <w:szCs w:val="24"/>
        </w:rPr>
        <w:lastRenderedPageBreak/>
        <w:t xml:space="preserve">            Prototype registrasi pelanggan</w:t>
      </w:r>
    </w:p>
    <w:p w14:paraId="226C6CD3" w14:textId="77777777" w:rsidR="00C40509" w:rsidRDefault="00000000">
      <w:pPr>
        <w:ind w:left="720"/>
        <w:rPr>
          <w:sz w:val="24"/>
          <w:szCs w:val="24"/>
        </w:rPr>
      </w:pPr>
      <w:r>
        <w:rPr>
          <w:noProof/>
          <w:sz w:val="24"/>
          <w:szCs w:val="24"/>
        </w:rPr>
        <w:drawing>
          <wp:inline distT="0" distB="0" distL="0" distR="0" wp14:anchorId="39657692" wp14:editId="04829D74">
            <wp:extent cx="3774960" cy="2788087"/>
            <wp:effectExtent l="0" t="0" r="0" b="0"/>
            <wp:docPr id="9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4"/>
                    <a:srcRect/>
                    <a:stretch>
                      <a:fillRect/>
                    </a:stretch>
                  </pic:blipFill>
                  <pic:spPr>
                    <a:xfrm>
                      <a:off x="0" y="0"/>
                      <a:ext cx="3774960" cy="2788087"/>
                    </a:xfrm>
                    <a:prstGeom prst="rect">
                      <a:avLst/>
                    </a:prstGeom>
                    <a:ln/>
                  </pic:spPr>
                </pic:pic>
              </a:graphicData>
            </a:graphic>
          </wp:inline>
        </w:drawing>
      </w:r>
    </w:p>
    <w:p w14:paraId="3497927A" w14:textId="77777777" w:rsidR="00C40509" w:rsidRDefault="00000000">
      <w:pPr>
        <w:ind w:left="720"/>
        <w:rPr>
          <w:sz w:val="24"/>
          <w:szCs w:val="24"/>
        </w:rPr>
      </w:pPr>
      <w:r>
        <w:rPr>
          <w:sz w:val="24"/>
          <w:szCs w:val="24"/>
        </w:rPr>
        <w:t>Prototype daftar pengguna</w:t>
      </w:r>
    </w:p>
    <w:p w14:paraId="35DB1229" w14:textId="77777777" w:rsidR="00C40509" w:rsidRDefault="00000000">
      <w:pPr>
        <w:ind w:left="720"/>
        <w:rPr>
          <w:sz w:val="24"/>
          <w:szCs w:val="24"/>
        </w:rPr>
      </w:pPr>
      <w:r>
        <w:rPr>
          <w:noProof/>
          <w:sz w:val="24"/>
          <w:szCs w:val="24"/>
        </w:rPr>
        <w:drawing>
          <wp:inline distT="0" distB="0" distL="0" distR="0" wp14:anchorId="21DF1986" wp14:editId="06E2EDDE">
            <wp:extent cx="3849931" cy="2852063"/>
            <wp:effectExtent l="0" t="0" r="0" b="0"/>
            <wp:docPr id="9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5"/>
                    <a:srcRect/>
                    <a:stretch>
                      <a:fillRect/>
                    </a:stretch>
                  </pic:blipFill>
                  <pic:spPr>
                    <a:xfrm>
                      <a:off x="0" y="0"/>
                      <a:ext cx="3849931" cy="2852063"/>
                    </a:xfrm>
                    <a:prstGeom prst="rect">
                      <a:avLst/>
                    </a:prstGeom>
                    <a:ln/>
                  </pic:spPr>
                </pic:pic>
              </a:graphicData>
            </a:graphic>
          </wp:inline>
        </w:drawing>
      </w:r>
    </w:p>
    <w:p w14:paraId="30547F72" w14:textId="77777777" w:rsidR="00C40509" w:rsidRDefault="00C40509">
      <w:pPr>
        <w:ind w:left="720"/>
        <w:rPr>
          <w:sz w:val="24"/>
          <w:szCs w:val="24"/>
        </w:rPr>
      </w:pPr>
    </w:p>
    <w:p w14:paraId="34A9F602" w14:textId="77777777" w:rsidR="00C40509" w:rsidRDefault="00C40509">
      <w:pPr>
        <w:ind w:left="720"/>
        <w:rPr>
          <w:sz w:val="24"/>
          <w:szCs w:val="24"/>
        </w:rPr>
      </w:pPr>
    </w:p>
    <w:p w14:paraId="774F6A0A" w14:textId="77777777" w:rsidR="00C40509" w:rsidRDefault="00C40509">
      <w:pPr>
        <w:ind w:left="720"/>
        <w:rPr>
          <w:sz w:val="24"/>
          <w:szCs w:val="24"/>
        </w:rPr>
      </w:pPr>
    </w:p>
    <w:p w14:paraId="3CA3EE21" w14:textId="77777777" w:rsidR="00C40509" w:rsidRDefault="00C40509">
      <w:pPr>
        <w:ind w:left="720"/>
        <w:rPr>
          <w:sz w:val="24"/>
          <w:szCs w:val="24"/>
        </w:rPr>
      </w:pPr>
    </w:p>
    <w:p w14:paraId="77F3426C" w14:textId="77777777" w:rsidR="00C40509" w:rsidRDefault="00C40509">
      <w:pPr>
        <w:ind w:left="720"/>
        <w:rPr>
          <w:sz w:val="24"/>
          <w:szCs w:val="24"/>
        </w:rPr>
      </w:pPr>
    </w:p>
    <w:p w14:paraId="4A4832A7" w14:textId="77777777" w:rsidR="00C40509" w:rsidRDefault="00C40509">
      <w:pPr>
        <w:rPr>
          <w:sz w:val="24"/>
          <w:szCs w:val="24"/>
        </w:rPr>
      </w:pPr>
    </w:p>
    <w:p w14:paraId="4ECC0F9A" w14:textId="77777777" w:rsidR="00C40509" w:rsidRDefault="00C40509">
      <w:pPr>
        <w:rPr>
          <w:sz w:val="24"/>
          <w:szCs w:val="24"/>
        </w:rPr>
      </w:pPr>
    </w:p>
    <w:p w14:paraId="057F661C" w14:textId="77777777" w:rsidR="00C40509" w:rsidRDefault="00C40509">
      <w:pPr>
        <w:rPr>
          <w:sz w:val="24"/>
          <w:szCs w:val="24"/>
        </w:rPr>
      </w:pPr>
    </w:p>
    <w:p w14:paraId="037CE783" w14:textId="77777777" w:rsidR="00C40509" w:rsidRDefault="00000000">
      <w:pPr>
        <w:ind w:left="720"/>
        <w:rPr>
          <w:sz w:val="24"/>
          <w:szCs w:val="24"/>
        </w:rPr>
      </w:pPr>
      <w:r>
        <w:rPr>
          <w:sz w:val="24"/>
          <w:szCs w:val="24"/>
        </w:rPr>
        <w:lastRenderedPageBreak/>
        <w:t>Prototype tambah pengguna</w:t>
      </w:r>
    </w:p>
    <w:p w14:paraId="69CA4DED" w14:textId="77777777" w:rsidR="00C40509" w:rsidRDefault="00000000">
      <w:pPr>
        <w:ind w:left="720"/>
        <w:rPr>
          <w:b/>
          <w:sz w:val="24"/>
          <w:szCs w:val="24"/>
        </w:rPr>
      </w:pPr>
      <w:r>
        <w:rPr>
          <w:b/>
          <w:noProof/>
          <w:sz w:val="24"/>
          <w:szCs w:val="24"/>
        </w:rPr>
        <w:drawing>
          <wp:inline distT="0" distB="0" distL="0" distR="0" wp14:anchorId="4ACC1C5D" wp14:editId="1368F6E7">
            <wp:extent cx="3874472" cy="2872086"/>
            <wp:effectExtent l="0" t="0" r="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6"/>
                    <a:srcRect/>
                    <a:stretch>
                      <a:fillRect/>
                    </a:stretch>
                  </pic:blipFill>
                  <pic:spPr>
                    <a:xfrm>
                      <a:off x="0" y="0"/>
                      <a:ext cx="3874472" cy="2872086"/>
                    </a:xfrm>
                    <a:prstGeom prst="rect">
                      <a:avLst/>
                    </a:prstGeom>
                    <a:ln/>
                  </pic:spPr>
                </pic:pic>
              </a:graphicData>
            </a:graphic>
          </wp:inline>
        </w:drawing>
      </w:r>
    </w:p>
    <w:p w14:paraId="111C65ED" w14:textId="77777777" w:rsidR="00C40509" w:rsidRDefault="00000000">
      <w:pPr>
        <w:ind w:left="720"/>
        <w:rPr>
          <w:sz w:val="24"/>
          <w:szCs w:val="24"/>
        </w:rPr>
      </w:pPr>
      <w:r>
        <w:rPr>
          <w:sz w:val="24"/>
          <w:szCs w:val="24"/>
        </w:rPr>
        <w:t>Prototype daftar outlet</w:t>
      </w:r>
    </w:p>
    <w:p w14:paraId="097EECFF" w14:textId="77777777" w:rsidR="00C40509" w:rsidRDefault="00000000">
      <w:pPr>
        <w:ind w:left="720"/>
        <w:rPr>
          <w:sz w:val="24"/>
          <w:szCs w:val="24"/>
        </w:rPr>
      </w:pPr>
      <w:r>
        <w:rPr>
          <w:noProof/>
          <w:sz w:val="24"/>
          <w:szCs w:val="24"/>
        </w:rPr>
        <w:drawing>
          <wp:inline distT="0" distB="0" distL="0" distR="0" wp14:anchorId="3CD4AA99" wp14:editId="45A18FA4">
            <wp:extent cx="3914965" cy="2919291"/>
            <wp:effectExtent l="0" t="0" r="0" b="0"/>
            <wp:docPr id="10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7"/>
                    <a:srcRect/>
                    <a:stretch>
                      <a:fillRect/>
                    </a:stretch>
                  </pic:blipFill>
                  <pic:spPr>
                    <a:xfrm>
                      <a:off x="0" y="0"/>
                      <a:ext cx="3914965" cy="2919291"/>
                    </a:xfrm>
                    <a:prstGeom prst="rect">
                      <a:avLst/>
                    </a:prstGeom>
                    <a:ln/>
                  </pic:spPr>
                </pic:pic>
              </a:graphicData>
            </a:graphic>
          </wp:inline>
        </w:drawing>
      </w:r>
    </w:p>
    <w:p w14:paraId="6556B971" w14:textId="77777777" w:rsidR="00C40509" w:rsidRDefault="00C40509">
      <w:pPr>
        <w:ind w:left="720"/>
        <w:rPr>
          <w:sz w:val="24"/>
          <w:szCs w:val="24"/>
        </w:rPr>
      </w:pPr>
    </w:p>
    <w:p w14:paraId="4B1516D7" w14:textId="77777777" w:rsidR="00C40509" w:rsidRDefault="00C40509">
      <w:pPr>
        <w:ind w:left="720"/>
        <w:rPr>
          <w:sz w:val="24"/>
          <w:szCs w:val="24"/>
        </w:rPr>
      </w:pPr>
    </w:p>
    <w:p w14:paraId="031A1A70" w14:textId="77777777" w:rsidR="00C40509" w:rsidRDefault="00C40509">
      <w:pPr>
        <w:ind w:left="720"/>
        <w:rPr>
          <w:sz w:val="24"/>
          <w:szCs w:val="24"/>
        </w:rPr>
      </w:pPr>
    </w:p>
    <w:p w14:paraId="1B74F67C" w14:textId="77777777" w:rsidR="00C40509" w:rsidRDefault="00C40509">
      <w:pPr>
        <w:ind w:left="720"/>
        <w:rPr>
          <w:sz w:val="24"/>
          <w:szCs w:val="24"/>
        </w:rPr>
      </w:pPr>
    </w:p>
    <w:p w14:paraId="7120A493" w14:textId="77777777" w:rsidR="00C40509" w:rsidRDefault="00C40509">
      <w:pPr>
        <w:ind w:left="720"/>
        <w:rPr>
          <w:sz w:val="24"/>
          <w:szCs w:val="24"/>
        </w:rPr>
      </w:pPr>
    </w:p>
    <w:p w14:paraId="0C568EB8" w14:textId="77777777" w:rsidR="00C40509" w:rsidRDefault="00C40509">
      <w:pPr>
        <w:ind w:left="720"/>
        <w:rPr>
          <w:sz w:val="24"/>
          <w:szCs w:val="24"/>
        </w:rPr>
      </w:pPr>
    </w:p>
    <w:p w14:paraId="6FADF14C" w14:textId="77777777" w:rsidR="00C40509" w:rsidRDefault="00C40509">
      <w:pPr>
        <w:ind w:left="720"/>
        <w:rPr>
          <w:sz w:val="24"/>
          <w:szCs w:val="24"/>
        </w:rPr>
      </w:pPr>
    </w:p>
    <w:p w14:paraId="7F0EE33F" w14:textId="77777777" w:rsidR="00C40509" w:rsidRDefault="00000000">
      <w:pPr>
        <w:ind w:left="720"/>
        <w:rPr>
          <w:sz w:val="24"/>
          <w:szCs w:val="24"/>
        </w:rPr>
      </w:pPr>
      <w:r>
        <w:rPr>
          <w:sz w:val="24"/>
          <w:szCs w:val="24"/>
        </w:rPr>
        <w:lastRenderedPageBreak/>
        <w:t>Prototype tambah outlet</w:t>
      </w:r>
    </w:p>
    <w:p w14:paraId="7930E4CA" w14:textId="77777777" w:rsidR="00C40509" w:rsidRDefault="00000000">
      <w:pPr>
        <w:ind w:left="720"/>
        <w:rPr>
          <w:b/>
          <w:sz w:val="24"/>
          <w:szCs w:val="24"/>
        </w:rPr>
      </w:pPr>
      <w:r>
        <w:rPr>
          <w:b/>
          <w:noProof/>
          <w:sz w:val="24"/>
          <w:szCs w:val="24"/>
        </w:rPr>
        <w:drawing>
          <wp:inline distT="0" distB="0" distL="0" distR="0" wp14:anchorId="62105B2C" wp14:editId="28868399">
            <wp:extent cx="3904183" cy="2876009"/>
            <wp:effectExtent l="0" t="0" r="0" b="0"/>
            <wp:docPr id="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8"/>
                    <a:srcRect/>
                    <a:stretch>
                      <a:fillRect/>
                    </a:stretch>
                  </pic:blipFill>
                  <pic:spPr>
                    <a:xfrm>
                      <a:off x="0" y="0"/>
                      <a:ext cx="3904183" cy="2876009"/>
                    </a:xfrm>
                    <a:prstGeom prst="rect">
                      <a:avLst/>
                    </a:prstGeom>
                    <a:ln/>
                  </pic:spPr>
                </pic:pic>
              </a:graphicData>
            </a:graphic>
          </wp:inline>
        </w:drawing>
      </w:r>
    </w:p>
    <w:p w14:paraId="63C611CA" w14:textId="77777777" w:rsidR="00C40509" w:rsidRDefault="00000000">
      <w:pPr>
        <w:ind w:left="720"/>
        <w:rPr>
          <w:sz w:val="24"/>
          <w:szCs w:val="24"/>
        </w:rPr>
      </w:pPr>
      <w:r>
        <w:rPr>
          <w:sz w:val="24"/>
          <w:szCs w:val="24"/>
        </w:rPr>
        <w:t>Prototype edit outlet</w:t>
      </w:r>
    </w:p>
    <w:p w14:paraId="40A56EB0" w14:textId="77777777" w:rsidR="00C40509" w:rsidRDefault="00000000">
      <w:pPr>
        <w:ind w:left="720"/>
        <w:rPr>
          <w:sz w:val="24"/>
          <w:szCs w:val="24"/>
        </w:rPr>
      </w:pPr>
      <w:r>
        <w:rPr>
          <w:b/>
          <w:noProof/>
          <w:sz w:val="24"/>
          <w:szCs w:val="24"/>
        </w:rPr>
        <w:drawing>
          <wp:inline distT="0" distB="0" distL="0" distR="0" wp14:anchorId="4B734B8A" wp14:editId="2125C780">
            <wp:extent cx="3995500" cy="2945587"/>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9"/>
                    <a:srcRect/>
                    <a:stretch>
                      <a:fillRect/>
                    </a:stretch>
                  </pic:blipFill>
                  <pic:spPr>
                    <a:xfrm>
                      <a:off x="0" y="0"/>
                      <a:ext cx="3995500" cy="2945587"/>
                    </a:xfrm>
                    <a:prstGeom prst="rect">
                      <a:avLst/>
                    </a:prstGeom>
                    <a:ln/>
                  </pic:spPr>
                </pic:pic>
              </a:graphicData>
            </a:graphic>
          </wp:inline>
        </w:drawing>
      </w:r>
    </w:p>
    <w:p w14:paraId="25943CE4" w14:textId="77777777" w:rsidR="00C40509" w:rsidRDefault="00C40509">
      <w:pPr>
        <w:ind w:left="720"/>
        <w:rPr>
          <w:sz w:val="24"/>
          <w:szCs w:val="24"/>
        </w:rPr>
      </w:pPr>
    </w:p>
    <w:p w14:paraId="42F0C055" w14:textId="77777777" w:rsidR="00C40509" w:rsidRDefault="00C40509">
      <w:pPr>
        <w:ind w:left="720"/>
        <w:rPr>
          <w:sz w:val="24"/>
          <w:szCs w:val="24"/>
        </w:rPr>
      </w:pPr>
    </w:p>
    <w:p w14:paraId="290F5DFD" w14:textId="77777777" w:rsidR="00C40509" w:rsidRDefault="00C40509">
      <w:pPr>
        <w:ind w:left="720"/>
        <w:rPr>
          <w:sz w:val="24"/>
          <w:szCs w:val="24"/>
        </w:rPr>
      </w:pPr>
    </w:p>
    <w:p w14:paraId="4D9575F8" w14:textId="77777777" w:rsidR="00C40509" w:rsidRDefault="00C40509">
      <w:pPr>
        <w:ind w:left="720"/>
        <w:rPr>
          <w:sz w:val="24"/>
          <w:szCs w:val="24"/>
        </w:rPr>
      </w:pPr>
    </w:p>
    <w:p w14:paraId="79DB9ABC" w14:textId="77777777" w:rsidR="00C40509" w:rsidRDefault="00C40509">
      <w:pPr>
        <w:ind w:left="720"/>
        <w:rPr>
          <w:sz w:val="24"/>
          <w:szCs w:val="24"/>
        </w:rPr>
      </w:pPr>
    </w:p>
    <w:p w14:paraId="78CC10DC" w14:textId="77777777" w:rsidR="00C40509" w:rsidRDefault="00C40509">
      <w:pPr>
        <w:ind w:left="720"/>
        <w:rPr>
          <w:sz w:val="24"/>
          <w:szCs w:val="24"/>
        </w:rPr>
      </w:pPr>
    </w:p>
    <w:p w14:paraId="47AFBDC9" w14:textId="77777777" w:rsidR="00C40509" w:rsidRDefault="00C40509">
      <w:pPr>
        <w:ind w:left="720"/>
        <w:rPr>
          <w:sz w:val="24"/>
          <w:szCs w:val="24"/>
        </w:rPr>
      </w:pPr>
    </w:p>
    <w:p w14:paraId="3C109738" w14:textId="77777777" w:rsidR="00C40509" w:rsidRDefault="00000000">
      <w:pPr>
        <w:ind w:left="720"/>
        <w:rPr>
          <w:sz w:val="24"/>
          <w:szCs w:val="24"/>
        </w:rPr>
      </w:pPr>
      <w:r>
        <w:rPr>
          <w:sz w:val="24"/>
          <w:szCs w:val="24"/>
        </w:rPr>
        <w:lastRenderedPageBreak/>
        <w:t>Prototype daftar produk</w:t>
      </w:r>
    </w:p>
    <w:p w14:paraId="638618F5" w14:textId="77777777" w:rsidR="00C40509" w:rsidRDefault="00000000">
      <w:pPr>
        <w:ind w:left="720"/>
        <w:rPr>
          <w:sz w:val="24"/>
          <w:szCs w:val="24"/>
        </w:rPr>
      </w:pPr>
      <w:r>
        <w:rPr>
          <w:noProof/>
          <w:sz w:val="24"/>
          <w:szCs w:val="24"/>
        </w:rPr>
        <w:drawing>
          <wp:inline distT="0" distB="0" distL="0" distR="0" wp14:anchorId="41632F39" wp14:editId="1517809E">
            <wp:extent cx="4126042" cy="2774673"/>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
                    <a:srcRect/>
                    <a:stretch>
                      <a:fillRect/>
                    </a:stretch>
                  </pic:blipFill>
                  <pic:spPr>
                    <a:xfrm>
                      <a:off x="0" y="0"/>
                      <a:ext cx="4126042" cy="2774673"/>
                    </a:xfrm>
                    <a:prstGeom prst="rect">
                      <a:avLst/>
                    </a:prstGeom>
                    <a:ln/>
                  </pic:spPr>
                </pic:pic>
              </a:graphicData>
            </a:graphic>
          </wp:inline>
        </w:drawing>
      </w:r>
    </w:p>
    <w:p w14:paraId="2A785223" w14:textId="77777777" w:rsidR="00C40509" w:rsidRDefault="00000000">
      <w:pPr>
        <w:ind w:left="720"/>
        <w:rPr>
          <w:sz w:val="24"/>
          <w:szCs w:val="24"/>
        </w:rPr>
      </w:pPr>
      <w:r>
        <w:rPr>
          <w:sz w:val="24"/>
          <w:szCs w:val="24"/>
        </w:rPr>
        <w:t>Prototype tambahproduk</w:t>
      </w:r>
    </w:p>
    <w:p w14:paraId="64F3C81A" w14:textId="77777777" w:rsidR="00C40509" w:rsidRDefault="00000000">
      <w:pPr>
        <w:ind w:left="720"/>
        <w:rPr>
          <w:sz w:val="24"/>
          <w:szCs w:val="24"/>
        </w:rPr>
      </w:pPr>
      <w:r>
        <w:rPr>
          <w:noProof/>
          <w:sz w:val="24"/>
          <w:szCs w:val="24"/>
        </w:rPr>
        <w:drawing>
          <wp:inline distT="0" distB="0" distL="0" distR="0" wp14:anchorId="41ADD7E2" wp14:editId="453FD291">
            <wp:extent cx="4226140" cy="3134814"/>
            <wp:effectExtent l="0" t="0" r="0" b="0"/>
            <wp:docPr id="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1"/>
                    <a:srcRect/>
                    <a:stretch>
                      <a:fillRect/>
                    </a:stretch>
                  </pic:blipFill>
                  <pic:spPr>
                    <a:xfrm>
                      <a:off x="0" y="0"/>
                      <a:ext cx="4226140" cy="3134814"/>
                    </a:xfrm>
                    <a:prstGeom prst="rect">
                      <a:avLst/>
                    </a:prstGeom>
                    <a:ln/>
                  </pic:spPr>
                </pic:pic>
              </a:graphicData>
            </a:graphic>
          </wp:inline>
        </w:drawing>
      </w:r>
    </w:p>
    <w:p w14:paraId="775080E8" w14:textId="77777777" w:rsidR="00C40509" w:rsidRDefault="00C40509">
      <w:pPr>
        <w:rPr>
          <w:sz w:val="24"/>
          <w:szCs w:val="24"/>
        </w:rPr>
      </w:pPr>
    </w:p>
    <w:p w14:paraId="666E40F6" w14:textId="77777777" w:rsidR="00C40509" w:rsidRDefault="00C40509">
      <w:pPr>
        <w:rPr>
          <w:sz w:val="24"/>
          <w:szCs w:val="24"/>
        </w:rPr>
      </w:pPr>
    </w:p>
    <w:p w14:paraId="2EBF00CC" w14:textId="77777777" w:rsidR="00C40509" w:rsidRDefault="00C40509">
      <w:pPr>
        <w:rPr>
          <w:sz w:val="24"/>
          <w:szCs w:val="24"/>
        </w:rPr>
      </w:pPr>
    </w:p>
    <w:p w14:paraId="708E6D5F" w14:textId="77777777" w:rsidR="00C40509" w:rsidRDefault="00C40509">
      <w:pPr>
        <w:rPr>
          <w:sz w:val="24"/>
          <w:szCs w:val="24"/>
        </w:rPr>
      </w:pPr>
    </w:p>
    <w:p w14:paraId="2306B87E" w14:textId="77777777" w:rsidR="00C40509" w:rsidRDefault="00C40509">
      <w:pPr>
        <w:rPr>
          <w:sz w:val="24"/>
          <w:szCs w:val="24"/>
        </w:rPr>
      </w:pPr>
    </w:p>
    <w:p w14:paraId="53E091AA" w14:textId="77777777" w:rsidR="00C40509" w:rsidRDefault="00C40509">
      <w:pPr>
        <w:rPr>
          <w:sz w:val="24"/>
          <w:szCs w:val="24"/>
        </w:rPr>
      </w:pPr>
    </w:p>
    <w:p w14:paraId="69410311" w14:textId="77777777" w:rsidR="00C40509" w:rsidRDefault="00C40509">
      <w:pPr>
        <w:rPr>
          <w:sz w:val="24"/>
          <w:szCs w:val="24"/>
        </w:rPr>
      </w:pPr>
    </w:p>
    <w:p w14:paraId="7E1F9AFC" w14:textId="77777777" w:rsidR="00C40509" w:rsidRDefault="00000000">
      <w:pPr>
        <w:rPr>
          <w:sz w:val="24"/>
          <w:szCs w:val="24"/>
        </w:rPr>
      </w:pPr>
      <w:r>
        <w:rPr>
          <w:sz w:val="24"/>
          <w:szCs w:val="24"/>
        </w:rPr>
        <w:lastRenderedPageBreak/>
        <w:t xml:space="preserve">           Prototype edit produk</w:t>
      </w:r>
    </w:p>
    <w:p w14:paraId="1D89A066" w14:textId="77777777" w:rsidR="00C40509" w:rsidRDefault="00000000">
      <w:pPr>
        <w:ind w:left="720"/>
        <w:rPr>
          <w:sz w:val="24"/>
          <w:szCs w:val="24"/>
        </w:rPr>
      </w:pPr>
      <w:r>
        <w:rPr>
          <w:noProof/>
          <w:sz w:val="24"/>
          <w:szCs w:val="24"/>
        </w:rPr>
        <w:drawing>
          <wp:inline distT="0" distB="0" distL="0" distR="0" wp14:anchorId="3C7DD9DF" wp14:editId="431C07A5">
            <wp:extent cx="4335923" cy="3216248"/>
            <wp:effectExtent l="0" t="0" r="0" b="0"/>
            <wp:docPr id="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2"/>
                    <a:srcRect/>
                    <a:stretch>
                      <a:fillRect/>
                    </a:stretch>
                  </pic:blipFill>
                  <pic:spPr>
                    <a:xfrm>
                      <a:off x="0" y="0"/>
                      <a:ext cx="4335923" cy="3216248"/>
                    </a:xfrm>
                    <a:prstGeom prst="rect">
                      <a:avLst/>
                    </a:prstGeom>
                    <a:ln/>
                  </pic:spPr>
                </pic:pic>
              </a:graphicData>
            </a:graphic>
          </wp:inline>
        </w:drawing>
      </w:r>
    </w:p>
    <w:p w14:paraId="43DB1D6E" w14:textId="77777777" w:rsidR="00C40509" w:rsidRDefault="00000000">
      <w:pPr>
        <w:ind w:left="720"/>
        <w:rPr>
          <w:sz w:val="24"/>
          <w:szCs w:val="24"/>
        </w:rPr>
      </w:pPr>
      <w:r>
        <w:rPr>
          <w:sz w:val="24"/>
          <w:szCs w:val="24"/>
        </w:rPr>
        <w:t>Prototype daftar transaksi</w:t>
      </w:r>
    </w:p>
    <w:p w14:paraId="4804DD87" w14:textId="77777777" w:rsidR="00C40509" w:rsidRDefault="00000000">
      <w:pPr>
        <w:ind w:left="720"/>
        <w:rPr>
          <w:sz w:val="24"/>
          <w:szCs w:val="24"/>
        </w:rPr>
      </w:pPr>
      <w:r>
        <w:rPr>
          <w:noProof/>
          <w:sz w:val="24"/>
          <w:szCs w:val="24"/>
        </w:rPr>
        <w:drawing>
          <wp:inline distT="0" distB="0" distL="0" distR="0" wp14:anchorId="255E114C" wp14:editId="24CA479C">
            <wp:extent cx="4310582" cy="191125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3"/>
                    <a:srcRect/>
                    <a:stretch>
                      <a:fillRect/>
                    </a:stretch>
                  </pic:blipFill>
                  <pic:spPr>
                    <a:xfrm>
                      <a:off x="0" y="0"/>
                      <a:ext cx="4310582" cy="1911250"/>
                    </a:xfrm>
                    <a:prstGeom prst="rect">
                      <a:avLst/>
                    </a:prstGeom>
                    <a:ln/>
                  </pic:spPr>
                </pic:pic>
              </a:graphicData>
            </a:graphic>
          </wp:inline>
        </w:drawing>
      </w:r>
    </w:p>
    <w:p w14:paraId="7DB35257" w14:textId="77777777" w:rsidR="00C40509" w:rsidRDefault="00C40509">
      <w:pPr>
        <w:ind w:left="720"/>
        <w:rPr>
          <w:sz w:val="24"/>
          <w:szCs w:val="24"/>
        </w:rPr>
      </w:pPr>
    </w:p>
    <w:p w14:paraId="636ACCB0" w14:textId="77777777" w:rsidR="00C40509" w:rsidRDefault="00C40509">
      <w:pPr>
        <w:ind w:left="720"/>
        <w:rPr>
          <w:sz w:val="24"/>
          <w:szCs w:val="24"/>
        </w:rPr>
      </w:pPr>
    </w:p>
    <w:p w14:paraId="133B6A29" w14:textId="77777777" w:rsidR="00C40509" w:rsidRDefault="00C40509">
      <w:pPr>
        <w:ind w:left="720"/>
        <w:rPr>
          <w:sz w:val="24"/>
          <w:szCs w:val="24"/>
        </w:rPr>
      </w:pPr>
    </w:p>
    <w:p w14:paraId="696461C9" w14:textId="77777777" w:rsidR="00C40509" w:rsidRDefault="00C40509">
      <w:pPr>
        <w:ind w:left="720"/>
        <w:rPr>
          <w:sz w:val="24"/>
          <w:szCs w:val="24"/>
        </w:rPr>
      </w:pPr>
    </w:p>
    <w:p w14:paraId="4B085361" w14:textId="77777777" w:rsidR="00C40509" w:rsidRDefault="00C40509">
      <w:pPr>
        <w:ind w:left="720"/>
        <w:rPr>
          <w:sz w:val="24"/>
          <w:szCs w:val="24"/>
        </w:rPr>
      </w:pPr>
    </w:p>
    <w:p w14:paraId="197397A4" w14:textId="77777777" w:rsidR="00C40509" w:rsidRDefault="00C40509">
      <w:pPr>
        <w:ind w:left="720"/>
        <w:rPr>
          <w:sz w:val="24"/>
          <w:szCs w:val="24"/>
        </w:rPr>
      </w:pPr>
    </w:p>
    <w:p w14:paraId="028D3B89" w14:textId="77777777" w:rsidR="00C40509" w:rsidRDefault="00C40509">
      <w:pPr>
        <w:ind w:left="720"/>
        <w:rPr>
          <w:sz w:val="24"/>
          <w:szCs w:val="24"/>
        </w:rPr>
      </w:pPr>
    </w:p>
    <w:p w14:paraId="7F3198C9" w14:textId="77777777" w:rsidR="00C40509" w:rsidRDefault="00C40509">
      <w:pPr>
        <w:ind w:left="720"/>
        <w:rPr>
          <w:sz w:val="24"/>
          <w:szCs w:val="24"/>
        </w:rPr>
      </w:pPr>
    </w:p>
    <w:p w14:paraId="2CBF42B2" w14:textId="77777777" w:rsidR="00C40509" w:rsidRDefault="00C40509">
      <w:pPr>
        <w:ind w:left="720"/>
        <w:rPr>
          <w:sz w:val="24"/>
          <w:szCs w:val="24"/>
        </w:rPr>
      </w:pPr>
    </w:p>
    <w:p w14:paraId="406E71D1" w14:textId="77777777" w:rsidR="00C40509" w:rsidRDefault="00C40509">
      <w:pPr>
        <w:ind w:left="720"/>
        <w:rPr>
          <w:sz w:val="24"/>
          <w:szCs w:val="24"/>
        </w:rPr>
      </w:pPr>
    </w:p>
    <w:p w14:paraId="68113FE2" w14:textId="77777777" w:rsidR="00C40509" w:rsidRDefault="00000000">
      <w:pPr>
        <w:ind w:left="720"/>
        <w:rPr>
          <w:sz w:val="24"/>
          <w:szCs w:val="24"/>
        </w:rPr>
      </w:pPr>
      <w:r>
        <w:rPr>
          <w:sz w:val="24"/>
          <w:szCs w:val="24"/>
        </w:rPr>
        <w:lastRenderedPageBreak/>
        <w:t>Prototype tambahtransaksi</w:t>
      </w:r>
    </w:p>
    <w:p w14:paraId="78CC9C96" w14:textId="77777777" w:rsidR="00C40509" w:rsidRDefault="00000000">
      <w:pPr>
        <w:ind w:left="720"/>
        <w:rPr>
          <w:sz w:val="24"/>
          <w:szCs w:val="24"/>
        </w:rPr>
      </w:pPr>
      <w:r>
        <w:rPr>
          <w:noProof/>
          <w:sz w:val="24"/>
          <w:szCs w:val="24"/>
        </w:rPr>
        <w:drawing>
          <wp:inline distT="0" distB="0" distL="0" distR="0" wp14:anchorId="7F29EB95" wp14:editId="063FB103">
            <wp:extent cx="4095237" cy="3006630"/>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4"/>
                    <a:srcRect/>
                    <a:stretch>
                      <a:fillRect/>
                    </a:stretch>
                  </pic:blipFill>
                  <pic:spPr>
                    <a:xfrm>
                      <a:off x="0" y="0"/>
                      <a:ext cx="4095237" cy="3006630"/>
                    </a:xfrm>
                    <a:prstGeom prst="rect">
                      <a:avLst/>
                    </a:prstGeom>
                    <a:ln/>
                  </pic:spPr>
                </pic:pic>
              </a:graphicData>
            </a:graphic>
          </wp:inline>
        </w:drawing>
      </w:r>
    </w:p>
    <w:p w14:paraId="5CA01E60" w14:textId="77777777" w:rsidR="00C40509" w:rsidRDefault="00000000">
      <w:pPr>
        <w:rPr>
          <w:sz w:val="24"/>
          <w:szCs w:val="24"/>
        </w:rPr>
      </w:pPr>
      <w:r>
        <w:rPr>
          <w:sz w:val="24"/>
          <w:szCs w:val="24"/>
        </w:rPr>
        <w:t xml:space="preserve">            Prototype edit transaksi</w:t>
      </w:r>
    </w:p>
    <w:p w14:paraId="05BA3AB2" w14:textId="77777777" w:rsidR="00C40509" w:rsidRDefault="00000000">
      <w:pPr>
        <w:ind w:left="720"/>
        <w:rPr>
          <w:sz w:val="24"/>
          <w:szCs w:val="24"/>
        </w:rPr>
      </w:pPr>
      <w:r>
        <w:rPr>
          <w:noProof/>
          <w:sz w:val="24"/>
          <w:szCs w:val="24"/>
        </w:rPr>
        <w:drawing>
          <wp:inline distT="0" distB="0" distL="0" distR="0" wp14:anchorId="5476798F" wp14:editId="60224900">
            <wp:extent cx="4129773" cy="3009582"/>
            <wp:effectExtent l="0" t="0" r="0" b="0"/>
            <wp:docPr id="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5"/>
                    <a:srcRect/>
                    <a:stretch>
                      <a:fillRect/>
                    </a:stretch>
                  </pic:blipFill>
                  <pic:spPr>
                    <a:xfrm>
                      <a:off x="0" y="0"/>
                      <a:ext cx="4129773" cy="3009582"/>
                    </a:xfrm>
                    <a:prstGeom prst="rect">
                      <a:avLst/>
                    </a:prstGeom>
                    <a:ln/>
                  </pic:spPr>
                </pic:pic>
              </a:graphicData>
            </a:graphic>
          </wp:inline>
        </w:drawing>
      </w:r>
    </w:p>
    <w:p w14:paraId="546A6EC4" w14:textId="77777777" w:rsidR="00C40509" w:rsidRDefault="00C40509">
      <w:pPr>
        <w:ind w:left="720"/>
        <w:rPr>
          <w:sz w:val="24"/>
          <w:szCs w:val="24"/>
        </w:rPr>
      </w:pPr>
    </w:p>
    <w:p w14:paraId="12284693" w14:textId="77777777" w:rsidR="00C40509" w:rsidRDefault="00C40509">
      <w:pPr>
        <w:ind w:left="720"/>
        <w:rPr>
          <w:sz w:val="24"/>
          <w:szCs w:val="24"/>
        </w:rPr>
      </w:pPr>
    </w:p>
    <w:p w14:paraId="2E282210" w14:textId="77777777" w:rsidR="00C40509" w:rsidRDefault="00C40509">
      <w:pPr>
        <w:ind w:left="720"/>
        <w:rPr>
          <w:sz w:val="24"/>
          <w:szCs w:val="24"/>
        </w:rPr>
      </w:pPr>
    </w:p>
    <w:p w14:paraId="54AF7D2E" w14:textId="77777777" w:rsidR="00C40509" w:rsidRDefault="00C40509">
      <w:pPr>
        <w:ind w:left="720"/>
        <w:rPr>
          <w:sz w:val="24"/>
          <w:szCs w:val="24"/>
        </w:rPr>
      </w:pPr>
    </w:p>
    <w:p w14:paraId="6B621E7B" w14:textId="77777777" w:rsidR="00C40509" w:rsidRDefault="00C40509">
      <w:pPr>
        <w:ind w:left="720"/>
        <w:rPr>
          <w:sz w:val="24"/>
          <w:szCs w:val="24"/>
        </w:rPr>
      </w:pPr>
    </w:p>
    <w:p w14:paraId="2E384D8B" w14:textId="77777777" w:rsidR="00C40509" w:rsidRDefault="00C40509">
      <w:pPr>
        <w:ind w:left="720"/>
        <w:rPr>
          <w:sz w:val="24"/>
          <w:szCs w:val="24"/>
        </w:rPr>
      </w:pPr>
    </w:p>
    <w:p w14:paraId="4103A6E3" w14:textId="77777777" w:rsidR="00C40509" w:rsidRDefault="00C40509">
      <w:pPr>
        <w:ind w:left="720"/>
        <w:rPr>
          <w:sz w:val="24"/>
          <w:szCs w:val="24"/>
        </w:rPr>
      </w:pPr>
    </w:p>
    <w:p w14:paraId="442620B1" w14:textId="77777777" w:rsidR="00C40509" w:rsidRDefault="00000000">
      <w:pPr>
        <w:rPr>
          <w:sz w:val="24"/>
          <w:szCs w:val="24"/>
        </w:rPr>
      </w:pPr>
      <w:r>
        <w:rPr>
          <w:sz w:val="24"/>
          <w:szCs w:val="24"/>
        </w:rPr>
        <w:lastRenderedPageBreak/>
        <w:t xml:space="preserve">            Prototype bayar transaksi</w:t>
      </w:r>
    </w:p>
    <w:p w14:paraId="05C0F20F" w14:textId="77777777" w:rsidR="00C40509" w:rsidRDefault="00000000">
      <w:pPr>
        <w:ind w:left="720"/>
        <w:rPr>
          <w:sz w:val="24"/>
          <w:szCs w:val="24"/>
        </w:rPr>
      </w:pPr>
      <w:r>
        <w:rPr>
          <w:noProof/>
          <w:sz w:val="24"/>
          <w:szCs w:val="24"/>
        </w:rPr>
        <w:drawing>
          <wp:inline distT="0" distB="0" distL="0" distR="0" wp14:anchorId="1E576DFA" wp14:editId="1B22D5A8">
            <wp:extent cx="4165958" cy="3069654"/>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6"/>
                    <a:srcRect/>
                    <a:stretch>
                      <a:fillRect/>
                    </a:stretch>
                  </pic:blipFill>
                  <pic:spPr>
                    <a:xfrm>
                      <a:off x="0" y="0"/>
                      <a:ext cx="4165958" cy="3069654"/>
                    </a:xfrm>
                    <a:prstGeom prst="rect">
                      <a:avLst/>
                    </a:prstGeom>
                    <a:ln/>
                  </pic:spPr>
                </pic:pic>
              </a:graphicData>
            </a:graphic>
          </wp:inline>
        </w:drawing>
      </w:r>
    </w:p>
    <w:p w14:paraId="5612CF10" w14:textId="77777777" w:rsidR="00C40509" w:rsidRDefault="00000000">
      <w:pPr>
        <w:ind w:left="720"/>
        <w:rPr>
          <w:sz w:val="24"/>
          <w:szCs w:val="24"/>
        </w:rPr>
      </w:pPr>
      <w:r>
        <w:rPr>
          <w:sz w:val="24"/>
          <w:szCs w:val="24"/>
        </w:rPr>
        <w:t>Prototype generated laporan</w:t>
      </w:r>
    </w:p>
    <w:p w14:paraId="2A9E79B2" w14:textId="77777777" w:rsidR="00C40509" w:rsidRDefault="00000000">
      <w:pPr>
        <w:ind w:left="720"/>
        <w:rPr>
          <w:b/>
          <w:sz w:val="24"/>
          <w:szCs w:val="24"/>
        </w:rPr>
      </w:pPr>
      <w:r>
        <w:rPr>
          <w:b/>
          <w:noProof/>
          <w:sz w:val="24"/>
          <w:szCs w:val="24"/>
        </w:rPr>
        <w:drawing>
          <wp:inline distT="0" distB="0" distL="0" distR="0" wp14:anchorId="226B4C99" wp14:editId="096656C3">
            <wp:extent cx="4316610" cy="3313452"/>
            <wp:effectExtent l="0" t="0" r="0" b="0"/>
            <wp:docPr id="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7"/>
                    <a:srcRect/>
                    <a:stretch>
                      <a:fillRect/>
                    </a:stretch>
                  </pic:blipFill>
                  <pic:spPr>
                    <a:xfrm>
                      <a:off x="0" y="0"/>
                      <a:ext cx="4316610" cy="3313452"/>
                    </a:xfrm>
                    <a:prstGeom prst="rect">
                      <a:avLst/>
                    </a:prstGeom>
                    <a:ln/>
                  </pic:spPr>
                </pic:pic>
              </a:graphicData>
            </a:graphic>
          </wp:inline>
        </w:drawing>
      </w:r>
    </w:p>
    <w:p w14:paraId="1CAF7630" w14:textId="77777777" w:rsidR="00C40509" w:rsidRDefault="00C40509">
      <w:pPr>
        <w:pBdr>
          <w:top w:val="nil"/>
          <w:left w:val="nil"/>
          <w:bottom w:val="nil"/>
          <w:right w:val="nil"/>
          <w:between w:val="nil"/>
        </w:pBdr>
        <w:spacing w:after="0"/>
        <w:ind w:left="720"/>
        <w:rPr>
          <w:b/>
          <w:color w:val="000000"/>
          <w:sz w:val="28"/>
          <w:szCs w:val="28"/>
        </w:rPr>
      </w:pPr>
    </w:p>
    <w:p w14:paraId="1255BEB8" w14:textId="77777777" w:rsidR="00C40509" w:rsidRDefault="00C40509">
      <w:pPr>
        <w:pBdr>
          <w:top w:val="nil"/>
          <w:left w:val="nil"/>
          <w:bottom w:val="nil"/>
          <w:right w:val="nil"/>
          <w:between w:val="nil"/>
        </w:pBdr>
        <w:spacing w:after="0"/>
        <w:ind w:left="720"/>
        <w:rPr>
          <w:b/>
          <w:color w:val="000000"/>
          <w:sz w:val="28"/>
          <w:szCs w:val="28"/>
        </w:rPr>
      </w:pPr>
    </w:p>
    <w:p w14:paraId="7E8263EB" w14:textId="77777777" w:rsidR="00C40509" w:rsidRDefault="00C40509">
      <w:pPr>
        <w:pBdr>
          <w:top w:val="nil"/>
          <w:left w:val="nil"/>
          <w:bottom w:val="nil"/>
          <w:right w:val="nil"/>
          <w:between w:val="nil"/>
        </w:pBdr>
        <w:spacing w:after="0"/>
        <w:ind w:left="720"/>
        <w:rPr>
          <w:b/>
          <w:color w:val="000000"/>
          <w:sz w:val="28"/>
          <w:szCs w:val="28"/>
        </w:rPr>
      </w:pPr>
    </w:p>
    <w:p w14:paraId="6B402EB9" w14:textId="77777777" w:rsidR="00C40509" w:rsidRDefault="00C40509">
      <w:pPr>
        <w:pBdr>
          <w:top w:val="nil"/>
          <w:left w:val="nil"/>
          <w:bottom w:val="nil"/>
          <w:right w:val="nil"/>
          <w:between w:val="nil"/>
        </w:pBdr>
        <w:spacing w:after="0"/>
        <w:ind w:left="720"/>
        <w:rPr>
          <w:b/>
          <w:color w:val="000000"/>
          <w:sz w:val="28"/>
          <w:szCs w:val="28"/>
        </w:rPr>
      </w:pPr>
    </w:p>
    <w:p w14:paraId="184D4EE5" w14:textId="77777777" w:rsidR="00C40509" w:rsidRDefault="00C40509">
      <w:pPr>
        <w:pBdr>
          <w:top w:val="nil"/>
          <w:left w:val="nil"/>
          <w:bottom w:val="nil"/>
          <w:right w:val="nil"/>
          <w:between w:val="nil"/>
        </w:pBdr>
        <w:spacing w:after="0"/>
        <w:ind w:left="720"/>
        <w:rPr>
          <w:b/>
          <w:color w:val="000000"/>
          <w:sz w:val="28"/>
          <w:szCs w:val="28"/>
        </w:rPr>
      </w:pPr>
    </w:p>
    <w:p w14:paraId="68D85904" w14:textId="77777777" w:rsidR="00C40509" w:rsidRDefault="00C40509">
      <w:pPr>
        <w:pBdr>
          <w:top w:val="nil"/>
          <w:left w:val="nil"/>
          <w:bottom w:val="nil"/>
          <w:right w:val="nil"/>
          <w:between w:val="nil"/>
        </w:pBdr>
        <w:spacing w:after="0"/>
        <w:ind w:left="720"/>
        <w:rPr>
          <w:b/>
          <w:color w:val="000000"/>
          <w:sz w:val="28"/>
          <w:szCs w:val="28"/>
        </w:rPr>
      </w:pPr>
    </w:p>
    <w:p w14:paraId="4EDBE6A3" w14:textId="77777777" w:rsidR="00C40509" w:rsidRDefault="00C40509">
      <w:pPr>
        <w:pBdr>
          <w:top w:val="nil"/>
          <w:left w:val="nil"/>
          <w:bottom w:val="nil"/>
          <w:right w:val="nil"/>
          <w:between w:val="nil"/>
        </w:pBdr>
        <w:spacing w:after="0"/>
        <w:ind w:left="720"/>
        <w:rPr>
          <w:b/>
          <w:color w:val="000000"/>
          <w:sz w:val="28"/>
          <w:szCs w:val="28"/>
        </w:rPr>
      </w:pPr>
    </w:p>
    <w:p w14:paraId="652BE28A" w14:textId="77777777" w:rsidR="00C40509" w:rsidRDefault="00000000">
      <w:pPr>
        <w:numPr>
          <w:ilvl w:val="0"/>
          <w:numId w:val="4"/>
        </w:numPr>
        <w:pBdr>
          <w:top w:val="nil"/>
          <w:left w:val="nil"/>
          <w:bottom w:val="nil"/>
          <w:right w:val="nil"/>
          <w:between w:val="nil"/>
        </w:pBdr>
        <w:rPr>
          <w:b/>
          <w:color w:val="000000"/>
          <w:sz w:val="24"/>
          <w:szCs w:val="24"/>
        </w:rPr>
      </w:pPr>
      <w:r>
        <w:rPr>
          <w:b/>
          <w:color w:val="000000"/>
          <w:sz w:val="28"/>
          <w:szCs w:val="28"/>
        </w:rPr>
        <w:lastRenderedPageBreak/>
        <w:t>Design database(ERD)</w:t>
      </w:r>
    </w:p>
    <w:p w14:paraId="5F9EB47A" w14:textId="77777777" w:rsidR="00C40509" w:rsidRDefault="00000000">
      <w:pPr>
        <w:pBdr>
          <w:top w:val="nil"/>
          <w:left w:val="nil"/>
          <w:bottom w:val="nil"/>
          <w:right w:val="nil"/>
          <w:between w:val="nil"/>
        </w:pBdr>
        <w:spacing w:after="0" w:line="240" w:lineRule="auto"/>
        <w:rPr>
          <w:color w:val="000000"/>
        </w:rPr>
      </w:pPr>
      <w:r>
        <w:rPr>
          <w:color w:val="000000"/>
        </w:rPr>
        <w:t>ERD (Entity Relationship Diagram) atau diagram hubungan entitas adalah sebuah diagram yang digunakan untuk perancangan suatu database dan menunjukan relasi atau hubungan antar objek atau entitas beserta atribut-atributnya secara detail. Dengan menggunakan ERD, sistem database yang sedang dibentuk dapat digambarkan dengan lebih terstruktur dan terlihat rapi.</w:t>
      </w:r>
    </w:p>
    <w:p w14:paraId="667E9F2F" w14:textId="77777777" w:rsidR="00C40509" w:rsidRDefault="00C40509">
      <w:pPr>
        <w:pBdr>
          <w:top w:val="nil"/>
          <w:left w:val="nil"/>
          <w:bottom w:val="nil"/>
          <w:right w:val="nil"/>
          <w:between w:val="nil"/>
        </w:pBdr>
        <w:spacing w:after="0" w:line="240" w:lineRule="auto"/>
        <w:rPr>
          <w:color w:val="000000"/>
        </w:rPr>
      </w:pPr>
    </w:p>
    <w:p w14:paraId="22ADB960" w14:textId="77777777" w:rsidR="00C40509" w:rsidRDefault="00000000">
      <w:pPr>
        <w:pBdr>
          <w:top w:val="nil"/>
          <w:left w:val="nil"/>
          <w:bottom w:val="nil"/>
          <w:right w:val="nil"/>
          <w:between w:val="nil"/>
        </w:pBdr>
        <w:spacing w:after="0" w:line="240" w:lineRule="auto"/>
        <w:rPr>
          <w:color w:val="000000"/>
        </w:rPr>
      </w:pPr>
      <w:r>
        <w:rPr>
          <w:color w:val="000000"/>
        </w:rPr>
        <w:t>Selain digunakan dalam perancangan database, ERD sendiri sering digunakan untuk debugging database jika terjadi masalah pada database. Untuk melakukan debug pada database bukanlah hal yang mudah, terlebih lagi jika database yang mengalami masalah memiliki banyak tabel dan memerlukan penulisan SQL yang kompleks. Dengan menggambarkan skema database menggunakan ERD, kamu menjadi lebih mudah untuk menemukan permasalahan yang terjadi dalam database dan menyelesaikan masalah dengan mudah.</w:t>
      </w:r>
    </w:p>
    <w:p w14:paraId="7DAD4F8B" w14:textId="77777777" w:rsidR="00C40509" w:rsidRDefault="00C40509"/>
    <w:p w14:paraId="7CD1861F" w14:textId="77777777" w:rsidR="00C40509" w:rsidRDefault="00000000">
      <w:pPr>
        <w:spacing w:after="0" w:line="240" w:lineRule="auto"/>
        <w:rPr>
          <w:b/>
        </w:rPr>
      </w:pPr>
      <w:r>
        <w:rPr>
          <w:b/>
        </w:rPr>
        <w:t>Model Data ERD</w:t>
      </w:r>
    </w:p>
    <w:p w14:paraId="0D135291" w14:textId="77777777" w:rsidR="00C40509" w:rsidRDefault="00000000">
      <w:pPr>
        <w:spacing w:line="240" w:lineRule="auto"/>
        <w:rPr>
          <w:b/>
        </w:rPr>
      </w:pPr>
      <w:r>
        <w:t>Sebelum membuat perancangan sistem yang tepat, kamu harus terlebih dahulu mengetahui jenis model data yang digunakan. Karena model data tersebut nantinya akan berpengaruh dalam pengembangan sistem. Model ini juga berguna untuk membuat dokumentasi dari segala bentuk arsitektur data. Model ini dibagi ke dalam tiga model. Berikut adalah penjelasannya.</w:t>
      </w:r>
    </w:p>
    <w:p w14:paraId="39534F88" w14:textId="77777777" w:rsidR="00C40509" w:rsidRDefault="00C40509">
      <w:pPr>
        <w:spacing w:line="240" w:lineRule="auto"/>
        <w:rPr>
          <w:sz w:val="24"/>
          <w:szCs w:val="24"/>
        </w:rPr>
      </w:pPr>
    </w:p>
    <w:p w14:paraId="4C1ED97D" w14:textId="77777777" w:rsidR="00C40509" w:rsidRDefault="00000000">
      <w:pPr>
        <w:pBdr>
          <w:top w:val="nil"/>
          <w:left w:val="nil"/>
          <w:bottom w:val="nil"/>
          <w:right w:val="nil"/>
          <w:between w:val="nil"/>
        </w:pBdr>
        <w:spacing w:after="0" w:line="240" w:lineRule="auto"/>
        <w:rPr>
          <w:b/>
          <w:color w:val="000000"/>
          <w:sz w:val="24"/>
          <w:szCs w:val="24"/>
        </w:rPr>
      </w:pPr>
      <w:r>
        <w:rPr>
          <w:b/>
          <w:color w:val="000000"/>
        </w:rPr>
        <w:t>Model data konseptual</w:t>
      </w:r>
      <w:r>
        <w:rPr>
          <w:color w:val="000000"/>
          <w:sz w:val="24"/>
          <w:szCs w:val="24"/>
        </w:rPr>
        <w:br/>
      </w:r>
      <w:r>
        <w:rPr>
          <w:color w:val="000000"/>
        </w:rPr>
        <w:t>Model data ini adalah model data paling tinggi karena di dalamnya berisi data-data yang detail. Data konseptual ini dapat kamu gunakan sebagai dasar untuk membuat satu atau lebih model data logis. Tujuan dari pengembangan model data konseptual adalah untuk memberikan gambaran yang jelas mengenai struktur database yang terdiri dari entitas dan relasi antara setiap entitas.</w:t>
      </w:r>
    </w:p>
    <w:p w14:paraId="568A7C61" w14:textId="77777777" w:rsidR="00C40509" w:rsidRDefault="00C40509">
      <w:pPr>
        <w:pBdr>
          <w:top w:val="nil"/>
          <w:left w:val="nil"/>
          <w:bottom w:val="nil"/>
          <w:right w:val="nil"/>
          <w:between w:val="nil"/>
        </w:pBdr>
        <w:spacing w:after="0" w:line="240" w:lineRule="auto"/>
        <w:rPr>
          <w:color w:val="000000"/>
        </w:rPr>
      </w:pPr>
    </w:p>
    <w:p w14:paraId="19D28BA1" w14:textId="77777777" w:rsidR="00C40509" w:rsidRDefault="00000000">
      <w:pPr>
        <w:pBdr>
          <w:top w:val="nil"/>
          <w:left w:val="nil"/>
          <w:bottom w:val="nil"/>
          <w:right w:val="nil"/>
          <w:between w:val="nil"/>
        </w:pBdr>
        <w:spacing w:after="0" w:line="240" w:lineRule="auto"/>
        <w:rPr>
          <w:b/>
          <w:color w:val="000000"/>
        </w:rPr>
      </w:pPr>
      <w:r>
        <w:rPr>
          <w:b/>
          <w:color w:val="000000"/>
        </w:rPr>
        <w:t>Model data logis</w:t>
      </w:r>
      <w:r>
        <w:rPr>
          <w:color w:val="000000"/>
          <w:sz w:val="20"/>
          <w:szCs w:val="20"/>
        </w:rPr>
        <w:br/>
      </w:r>
      <w:r>
        <w:rPr>
          <w:color w:val="000000"/>
        </w:rPr>
        <w:t>Berikutnya adalah model data logis. Model data logis ini adalah pengembangan dari model data konseptual, itu sebabnya dalam proses pembuatannya model data ini dibuat lebih rinci dari model data konseptual dan dibuat setelah model data konseptual selesai dibuat. Model ini digunakan untuk menambahkan informasi secara eksplisit kedalam unsur-unsur model konseptual. Terdapat juga beberapa komponen dalam model data ini, seperti entitas data master, operasional, dan transaksional.</w:t>
      </w:r>
    </w:p>
    <w:p w14:paraId="3D4352AA" w14:textId="77777777" w:rsidR="00C40509" w:rsidRDefault="00C40509">
      <w:pPr>
        <w:pBdr>
          <w:top w:val="nil"/>
          <w:left w:val="nil"/>
          <w:bottom w:val="nil"/>
          <w:right w:val="nil"/>
          <w:between w:val="nil"/>
        </w:pBdr>
        <w:spacing w:after="0" w:line="240" w:lineRule="auto"/>
        <w:rPr>
          <w:color w:val="000000"/>
        </w:rPr>
      </w:pPr>
    </w:p>
    <w:p w14:paraId="5AC71FEB" w14:textId="77777777" w:rsidR="00C40509" w:rsidRDefault="00000000">
      <w:pPr>
        <w:pBdr>
          <w:top w:val="nil"/>
          <w:left w:val="nil"/>
          <w:bottom w:val="nil"/>
          <w:right w:val="nil"/>
          <w:between w:val="nil"/>
        </w:pBdr>
        <w:spacing w:after="0" w:line="240" w:lineRule="auto"/>
        <w:rPr>
          <w:b/>
          <w:color w:val="000000"/>
        </w:rPr>
      </w:pPr>
      <w:r>
        <w:rPr>
          <w:b/>
          <w:color w:val="000000"/>
        </w:rPr>
        <w:t>Model data fisik</w:t>
      </w:r>
      <w:r>
        <w:rPr>
          <w:color w:val="000000"/>
        </w:rPr>
        <w:br/>
        <w:t>Yang terakhir adalah model data fisik. Model data fisik adalah pengembangan dari masing-masing model data logis. Model data ini biasanya digunakan untuk merancang sebuah database.</w:t>
      </w:r>
    </w:p>
    <w:p w14:paraId="2420643F" w14:textId="77777777" w:rsidR="00C40509" w:rsidRDefault="00C40509">
      <w:pPr>
        <w:pBdr>
          <w:top w:val="nil"/>
          <w:left w:val="nil"/>
          <w:bottom w:val="nil"/>
          <w:right w:val="nil"/>
          <w:between w:val="nil"/>
        </w:pBdr>
        <w:spacing w:after="0" w:line="240" w:lineRule="auto"/>
        <w:rPr>
          <w:color w:val="000000"/>
        </w:rPr>
      </w:pPr>
    </w:p>
    <w:p w14:paraId="09B2919E" w14:textId="77777777" w:rsidR="00C40509" w:rsidRDefault="00C40509">
      <w:pPr>
        <w:pBdr>
          <w:top w:val="nil"/>
          <w:left w:val="nil"/>
          <w:bottom w:val="nil"/>
          <w:right w:val="nil"/>
          <w:between w:val="nil"/>
        </w:pBdr>
        <w:spacing w:after="0" w:line="240" w:lineRule="auto"/>
        <w:rPr>
          <w:color w:val="000000"/>
        </w:rPr>
      </w:pPr>
    </w:p>
    <w:p w14:paraId="22890DE0" w14:textId="77777777" w:rsidR="00C40509" w:rsidRDefault="00C40509">
      <w:pPr>
        <w:pBdr>
          <w:top w:val="nil"/>
          <w:left w:val="nil"/>
          <w:bottom w:val="nil"/>
          <w:right w:val="nil"/>
          <w:between w:val="nil"/>
        </w:pBdr>
        <w:spacing w:after="0" w:line="240" w:lineRule="auto"/>
        <w:rPr>
          <w:color w:val="000000"/>
        </w:rPr>
      </w:pPr>
    </w:p>
    <w:p w14:paraId="7EE61C0B" w14:textId="77777777" w:rsidR="00C40509" w:rsidRDefault="00C40509">
      <w:pPr>
        <w:pBdr>
          <w:top w:val="nil"/>
          <w:left w:val="nil"/>
          <w:bottom w:val="nil"/>
          <w:right w:val="nil"/>
          <w:between w:val="nil"/>
        </w:pBdr>
        <w:spacing w:after="0" w:line="240" w:lineRule="auto"/>
        <w:rPr>
          <w:color w:val="000000"/>
        </w:rPr>
      </w:pPr>
    </w:p>
    <w:p w14:paraId="5CCED1BF" w14:textId="77777777" w:rsidR="00C40509" w:rsidRDefault="00C40509">
      <w:pPr>
        <w:pBdr>
          <w:top w:val="nil"/>
          <w:left w:val="nil"/>
          <w:bottom w:val="nil"/>
          <w:right w:val="nil"/>
          <w:between w:val="nil"/>
        </w:pBdr>
        <w:spacing w:after="0" w:line="240" w:lineRule="auto"/>
        <w:rPr>
          <w:color w:val="000000"/>
        </w:rPr>
      </w:pPr>
    </w:p>
    <w:p w14:paraId="0551810E" w14:textId="77777777" w:rsidR="00C40509" w:rsidRDefault="00C40509">
      <w:pPr>
        <w:pBdr>
          <w:top w:val="nil"/>
          <w:left w:val="nil"/>
          <w:bottom w:val="nil"/>
          <w:right w:val="nil"/>
          <w:between w:val="nil"/>
        </w:pBdr>
        <w:spacing w:after="0" w:line="240" w:lineRule="auto"/>
        <w:rPr>
          <w:color w:val="000000"/>
        </w:rPr>
      </w:pPr>
    </w:p>
    <w:p w14:paraId="22D0A272" w14:textId="77777777" w:rsidR="00C40509" w:rsidRDefault="00C40509">
      <w:pPr>
        <w:pBdr>
          <w:top w:val="nil"/>
          <w:left w:val="nil"/>
          <w:bottom w:val="nil"/>
          <w:right w:val="nil"/>
          <w:between w:val="nil"/>
        </w:pBdr>
        <w:spacing w:after="0" w:line="240" w:lineRule="auto"/>
        <w:rPr>
          <w:color w:val="000000"/>
        </w:rPr>
      </w:pPr>
    </w:p>
    <w:p w14:paraId="38F4B745" w14:textId="77777777" w:rsidR="00C40509" w:rsidRDefault="00C40509">
      <w:pPr>
        <w:pBdr>
          <w:top w:val="nil"/>
          <w:left w:val="nil"/>
          <w:bottom w:val="nil"/>
          <w:right w:val="nil"/>
          <w:between w:val="nil"/>
        </w:pBdr>
        <w:spacing w:after="0" w:line="240" w:lineRule="auto"/>
        <w:rPr>
          <w:color w:val="000000"/>
        </w:rPr>
      </w:pPr>
    </w:p>
    <w:p w14:paraId="1F27B353" w14:textId="77777777" w:rsidR="00C40509" w:rsidRDefault="00C40509">
      <w:pPr>
        <w:pBdr>
          <w:top w:val="nil"/>
          <w:left w:val="nil"/>
          <w:bottom w:val="nil"/>
          <w:right w:val="nil"/>
          <w:between w:val="nil"/>
        </w:pBdr>
        <w:spacing w:after="0" w:line="240" w:lineRule="auto"/>
        <w:rPr>
          <w:color w:val="000000"/>
        </w:rPr>
      </w:pPr>
    </w:p>
    <w:p w14:paraId="51174826" w14:textId="77777777" w:rsidR="00C40509" w:rsidRDefault="00C40509">
      <w:pPr>
        <w:pBdr>
          <w:top w:val="nil"/>
          <w:left w:val="nil"/>
          <w:bottom w:val="nil"/>
          <w:right w:val="nil"/>
          <w:between w:val="nil"/>
        </w:pBdr>
        <w:spacing w:after="0" w:line="240" w:lineRule="auto"/>
        <w:rPr>
          <w:color w:val="000000"/>
        </w:rPr>
      </w:pPr>
    </w:p>
    <w:p w14:paraId="0537C136" w14:textId="77777777" w:rsidR="00C40509" w:rsidRDefault="00C40509">
      <w:pPr>
        <w:pBdr>
          <w:top w:val="nil"/>
          <w:left w:val="nil"/>
          <w:bottom w:val="nil"/>
          <w:right w:val="nil"/>
          <w:between w:val="nil"/>
        </w:pBdr>
        <w:spacing w:after="0" w:line="240" w:lineRule="auto"/>
        <w:rPr>
          <w:color w:val="000000"/>
        </w:rPr>
      </w:pPr>
    </w:p>
    <w:p w14:paraId="46FBDB35" w14:textId="77777777" w:rsidR="00C40509" w:rsidRDefault="00C40509">
      <w:pPr>
        <w:pBdr>
          <w:top w:val="nil"/>
          <w:left w:val="nil"/>
          <w:bottom w:val="nil"/>
          <w:right w:val="nil"/>
          <w:between w:val="nil"/>
        </w:pBdr>
        <w:spacing w:after="0" w:line="240" w:lineRule="auto"/>
        <w:rPr>
          <w:color w:val="000000"/>
        </w:rPr>
      </w:pPr>
    </w:p>
    <w:p w14:paraId="471548A2" w14:textId="77777777" w:rsidR="00C40509" w:rsidRDefault="00C40509">
      <w:pPr>
        <w:pBdr>
          <w:top w:val="nil"/>
          <w:left w:val="nil"/>
          <w:bottom w:val="nil"/>
          <w:right w:val="nil"/>
          <w:between w:val="nil"/>
        </w:pBdr>
        <w:spacing w:after="0" w:line="240" w:lineRule="auto"/>
        <w:rPr>
          <w:color w:val="000000"/>
        </w:rPr>
      </w:pPr>
    </w:p>
    <w:p w14:paraId="16905A87" w14:textId="77777777" w:rsidR="00C40509" w:rsidRDefault="00000000">
      <w:pPr>
        <w:pBdr>
          <w:top w:val="nil"/>
          <w:left w:val="nil"/>
          <w:bottom w:val="nil"/>
          <w:right w:val="nil"/>
          <w:between w:val="nil"/>
        </w:pBdr>
        <w:spacing w:after="0" w:line="240" w:lineRule="auto"/>
        <w:rPr>
          <w:b/>
          <w:color w:val="000000"/>
          <w:sz w:val="24"/>
          <w:szCs w:val="24"/>
        </w:rPr>
      </w:pPr>
      <w:r>
        <w:rPr>
          <w:b/>
          <w:color w:val="000000"/>
          <w:sz w:val="24"/>
          <w:szCs w:val="24"/>
        </w:rPr>
        <w:lastRenderedPageBreak/>
        <w:t>Komponen ERD</w:t>
      </w:r>
    </w:p>
    <w:p w14:paraId="3AEDA132" w14:textId="77777777" w:rsidR="00C40509" w:rsidRDefault="00000000">
      <w:pPr>
        <w:pBdr>
          <w:top w:val="nil"/>
          <w:left w:val="nil"/>
          <w:bottom w:val="nil"/>
          <w:right w:val="nil"/>
          <w:between w:val="nil"/>
        </w:pBdr>
        <w:spacing w:after="0" w:line="240" w:lineRule="auto"/>
        <w:rPr>
          <w:color w:val="000000"/>
        </w:rPr>
      </w:pPr>
      <w:r>
        <w:rPr>
          <w:color w:val="000000"/>
        </w:rPr>
        <w:t>Setelah mengetahui apa saja model data dari ER diagram, sekarang kita akan membahas komponen-komponen yang digunakan dalam membuat ER diagram. Dalam sebuah ERD sendiri terdapat empat komponen utama untuk memodelkan suatu sistem. Berikut adalah komponen-komponennya.</w:t>
      </w:r>
    </w:p>
    <w:p w14:paraId="494DBED3" w14:textId="77777777" w:rsidR="00C40509" w:rsidRDefault="00C40509">
      <w:pPr>
        <w:pBdr>
          <w:top w:val="nil"/>
          <w:left w:val="nil"/>
          <w:bottom w:val="nil"/>
          <w:right w:val="nil"/>
          <w:between w:val="nil"/>
        </w:pBdr>
        <w:spacing w:after="0" w:line="240" w:lineRule="auto"/>
        <w:rPr>
          <w:color w:val="000000"/>
        </w:rPr>
      </w:pPr>
    </w:p>
    <w:p w14:paraId="469E7F51" w14:textId="77777777" w:rsidR="00C40509" w:rsidRDefault="00000000">
      <w:pPr>
        <w:pBdr>
          <w:top w:val="nil"/>
          <w:left w:val="nil"/>
          <w:bottom w:val="nil"/>
          <w:right w:val="nil"/>
          <w:between w:val="nil"/>
        </w:pBdr>
        <w:spacing w:after="0" w:line="240" w:lineRule="auto"/>
        <w:rPr>
          <w:color w:val="000000"/>
        </w:rPr>
      </w:pPr>
      <w:r>
        <w:rPr>
          <w:b/>
          <w:color w:val="000000"/>
          <w:sz w:val="24"/>
          <w:szCs w:val="24"/>
        </w:rPr>
        <w:t>Entitas</w:t>
      </w:r>
      <w:r>
        <w:rPr>
          <w:color w:val="000000"/>
        </w:rPr>
        <w:br/>
        <w:t>Yang pertama adalah entitas. Entitas merupakan sekumpulan objek yang dapat diidentifikasi secara unik dan berbeda satu dengan yang lainnya. Entitas ini biasanya digambarkan dengan lambang persegi panjang.</w:t>
      </w:r>
    </w:p>
    <w:p w14:paraId="49871806" w14:textId="77777777" w:rsidR="00C40509" w:rsidRDefault="00C40509">
      <w:pPr>
        <w:pBdr>
          <w:top w:val="nil"/>
          <w:left w:val="nil"/>
          <w:bottom w:val="nil"/>
          <w:right w:val="nil"/>
          <w:between w:val="nil"/>
        </w:pBdr>
        <w:spacing w:after="0" w:line="240" w:lineRule="auto"/>
        <w:rPr>
          <w:color w:val="000000"/>
        </w:rPr>
      </w:pPr>
    </w:p>
    <w:p w14:paraId="5EB17099" w14:textId="77777777" w:rsidR="00C40509" w:rsidRDefault="00000000">
      <w:pPr>
        <w:pBdr>
          <w:top w:val="nil"/>
          <w:left w:val="nil"/>
          <w:bottom w:val="nil"/>
          <w:right w:val="nil"/>
          <w:between w:val="nil"/>
        </w:pBdr>
        <w:spacing w:after="0" w:line="240" w:lineRule="auto"/>
        <w:rPr>
          <w:color w:val="000000"/>
        </w:rPr>
      </w:pPr>
      <w:r>
        <w:rPr>
          <w:color w:val="000000"/>
        </w:rPr>
        <w:t>Lalu, ada juga yang dinamakan “Entitas lemah”. Entitas lemah ini digambarkan dengan lambang persegi panjang kecil di dalam persegi panjang yang lebih besar. Mengapa disebut dengan entitas lemah? Karena entitas tersebut harus terhubung langsung dengan entitas lain, sebab entitas lemah ini tidak dapat diidentifikasi secara unik.</w:t>
      </w:r>
    </w:p>
    <w:p w14:paraId="5839964A" w14:textId="77777777" w:rsidR="00C40509" w:rsidRDefault="00C40509">
      <w:pPr>
        <w:pBdr>
          <w:top w:val="nil"/>
          <w:left w:val="nil"/>
          <w:bottom w:val="nil"/>
          <w:right w:val="nil"/>
          <w:between w:val="nil"/>
        </w:pBdr>
        <w:spacing w:after="0" w:line="240" w:lineRule="auto"/>
        <w:rPr>
          <w:color w:val="000000"/>
        </w:rPr>
      </w:pPr>
    </w:p>
    <w:p w14:paraId="344786A0" w14:textId="77777777" w:rsidR="00C40509" w:rsidRDefault="00000000">
      <w:pPr>
        <w:pBdr>
          <w:top w:val="nil"/>
          <w:left w:val="nil"/>
          <w:bottom w:val="nil"/>
          <w:right w:val="nil"/>
          <w:between w:val="nil"/>
        </w:pBdr>
        <w:spacing w:after="0" w:line="240" w:lineRule="auto"/>
        <w:rPr>
          <w:color w:val="000000"/>
        </w:rPr>
      </w:pPr>
      <w:r>
        <w:rPr>
          <w:b/>
          <w:color w:val="000000"/>
          <w:sz w:val="24"/>
          <w:szCs w:val="24"/>
        </w:rPr>
        <w:t>Atribut</w:t>
      </w:r>
      <w:r>
        <w:rPr>
          <w:color w:val="000000"/>
        </w:rPr>
        <w:br/>
        <w:t>Selanjutnya adalah atribut. Setiap entitas pasti memiliki atribut yang berfungsi untuk menjelaskan atau mendeskripsikan karakteristik dari entitas tersebut. Ada beberapa jenis atribut yang biasa digunakan dalam ERD. Berikut adalah jenis-jenisnya.</w:t>
      </w:r>
    </w:p>
    <w:p w14:paraId="370477A0" w14:textId="77777777" w:rsidR="00C40509" w:rsidRDefault="00C40509">
      <w:pPr>
        <w:pBdr>
          <w:top w:val="nil"/>
          <w:left w:val="nil"/>
          <w:bottom w:val="nil"/>
          <w:right w:val="nil"/>
          <w:between w:val="nil"/>
        </w:pBdr>
        <w:spacing w:after="0" w:line="240" w:lineRule="auto"/>
        <w:rPr>
          <w:b/>
          <w:color w:val="000000"/>
          <w:sz w:val="24"/>
          <w:szCs w:val="24"/>
        </w:rPr>
      </w:pPr>
    </w:p>
    <w:p w14:paraId="416E0440" w14:textId="77777777" w:rsidR="00C40509" w:rsidRDefault="00000000">
      <w:pPr>
        <w:pBdr>
          <w:top w:val="nil"/>
          <w:left w:val="nil"/>
          <w:bottom w:val="nil"/>
          <w:right w:val="nil"/>
          <w:between w:val="nil"/>
        </w:pBdr>
        <w:spacing w:after="0" w:line="240" w:lineRule="auto"/>
        <w:rPr>
          <w:color w:val="000000"/>
        </w:rPr>
      </w:pPr>
      <w:r>
        <w:rPr>
          <w:b/>
          <w:color w:val="000000"/>
          <w:sz w:val="24"/>
          <w:szCs w:val="24"/>
        </w:rPr>
        <w:t>Atribut kunci</w:t>
      </w:r>
      <w:r>
        <w:rPr>
          <w:color w:val="000000"/>
        </w:rPr>
        <w:br/>
        <w:t>Atribut kunci atau Key Attributes adalah atribut yang berfungsi untuk menentukan data yang bersifat penting. Biasanya atribut kunci ini berbentuk angka atau numerik. Contoh dari atribut ini adalah No. KTP, NIM (Nomor Induk Mahasiswa), dan lain-lain. Atribut kunci ini dilambangkan dengan lingkaran lonjong dengan keterangan di dalamnya yang diberi garis bawah.</w:t>
      </w:r>
    </w:p>
    <w:p w14:paraId="34A5DDE6" w14:textId="77777777" w:rsidR="00C40509" w:rsidRDefault="00C40509">
      <w:pPr>
        <w:pBdr>
          <w:top w:val="nil"/>
          <w:left w:val="nil"/>
          <w:bottom w:val="nil"/>
          <w:right w:val="nil"/>
          <w:between w:val="nil"/>
        </w:pBdr>
        <w:spacing w:after="0" w:line="240" w:lineRule="auto"/>
        <w:rPr>
          <w:b/>
          <w:color w:val="000000"/>
          <w:sz w:val="24"/>
          <w:szCs w:val="24"/>
        </w:rPr>
      </w:pPr>
    </w:p>
    <w:p w14:paraId="5A3E8171" w14:textId="77777777" w:rsidR="00C40509" w:rsidRDefault="00000000">
      <w:pPr>
        <w:pBdr>
          <w:top w:val="nil"/>
          <w:left w:val="nil"/>
          <w:bottom w:val="nil"/>
          <w:right w:val="nil"/>
          <w:between w:val="nil"/>
        </w:pBdr>
        <w:spacing w:after="0" w:line="240" w:lineRule="auto"/>
        <w:rPr>
          <w:color w:val="000000"/>
        </w:rPr>
      </w:pPr>
      <w:r>
        <w:rPr>
          <w:b/>
          <w:color w:val="000000"/>
          <w:sz w:val="24"/>
          <w:szCs w:val="24"/>
        </w:rPr>
        <w:t>Atribut simpel</w:t>
      </w:r>
      <w:r>
        <w:rPr>
          <w:color w:val="000000"/>
        </w:rPr>
        <w:br/>
        <w:t>Berikutnya adalah atribut simpel. Atribut simpel adalah atribut yang tidak dapat dipecah lagi dan bernilai tunggal. Contoh dari atribut ini adalah alamat kantor, nama penerbit, dan lain-lain.</w:t>
      </w:r>
    </w:p>
    <w:p w14:paraId="2AF8B16E" w14:textId="77777777" w:rsidR="00C40509" w:rsidRDefault="00C40509">
      <w:pPr>
        <w:pBdr>
          <w:top w:val="nil"/>
          <w:left w:val="nil"/>
          <w:bottom w:val="nil"/>
          <w:right w:val="nil"/>
          <w:between w:val="nil"/>
        </w:pBdr>
        <w:spacing w:after="0" w:line="240" w:lineRule="auto"/>
        <w:rPr>
          <w:b/>
          <w:color w:val="000000"/>
          <w:sz w:val="24"/>
          <w:szCs w:val="24"/>
        </w:rPr>
      </w:pPr>
    </w:p>
    <w:p w14:paraId="21BB9996" w14:textId="77777777" w:rsidR="00C40509" w:rsidRDefault="00000000">
      <w:pPr>
        <w:pBdr>
          <w:top w:val="nil"/>
          <w:left w:val="nil"/>
          <w:bottom w:val="nil"/>
          <w:right w:val="nil"/>
          <w:between w:val="nil"/>
        </w:pBdr>
        <w:spacing w:after="0" w:line="240" w:lineRule="auto"/>
        <w:rPr>
          <w:color w:val="000000"/>
        </w:rPr>
      </w:pPr>
      <w:r>
        <w:rPr>
          <w:b/>
          <w:color w:val="000000"/>
          <w:sz w:val="24"/>
          <w:szCs w:val="24"/>
        </w:rPr>
        <w:t>Atribut multinilai</w:t>
      </w:r>
      <w:r>
        <w:rPr>
          <w:color w:val="000000"/>
        </w:rPr>
        <w:br/>
        <w:t>Atribut multinilai atau Multivalue Attributes adalah atribut yang memiliki atribut lebih dari satu nilai. Contoh dari atribut ini adalah sebuah website artikel yang memiliki beberapa penulis.</w:t>
      </w:r>
    </w:p>
    <w:p w14:paraId="34FFD40D" w14:textId="77777777" w:rsidR="00C40509" w:rsidRDefault="00C40509">
      <w:pPr>
        <w:pBdr>
          <w:top w:val="nil"/>
          <w:left w:val="nil"/>
          <w:bottom w:val="nil"/>
          <w:right w:val="nil"/>
          <w:between w:val="nil"/>
        </w:pBdr>
        <w:spacing w:after="0" w:line="240" w:lineRule="auto"/>
        <w:rPr>
          <w:b/>
          <w:color w:val="000000"/>
          <w:sz w:val="24"/>
          <w:szCs w:val="24"/>
        </w:rPr>
      </w:pPr>
    </w:p>
    <w:p w14:paraId="5576D847" w14:textId="77777777" w:rsidR="00C40509" w:rsidRDefault="00000000">
      <w:pPr>
        <w:pBdr>
          <w:top w:val="nil"/>
          <w:left w:val="nil"/>
          <w:bottom w:val="nil"/>
          <w:right w:val="nil"/>
          <w:between w:val="nil"/>
        </w:pBdr>
        <w:spacing w:after="0" w:line="240" w:lineRule="auto"/>
        <w:rPr>
          <w:color w:val="000000"/>
        </w:rPr>
      </w:pPr>
      <w:r>
        <w:rPr>
          <w:b/>
          <w:color w:val="000000"/>
          <w:sz w:val="24"/>
          <w:szCs w:val="24"/>
        </w:rPr>
        <w:t>Atribut gabungan</w:t>
      </w:r>
      <w:r>
        <w:rPr>
          <w:color w:val="000000"/>
        </w:rPr>
        <w:br/>
        <w:t>Selanjutnya adalah atribut gabungan atau Composite Attributes. Atribut gabungan adalah atribut yang terdiri dari beberapa atribut yang berukuran lebih kecil dan memiliki arti tertentu. Contoh dari atribut ini adalah sebuah nama yang terdiri atas nama depan, nama tengah, dan nama belakang.</w:t>
      </w:r>
    </w:p>
    <w:p w14:paraId="4B5408AA" w14:textId="77777777" w:rsidR="00C40509" w:rsidRDefault="00C40509">
      <w:pPr>
        <w:pBdr>
          <w:top w:val="nil"/>
          <w:left w:val="nil"/>
          <w:bottom w:val="nil"/>
          <w:right w:val="nil"/>
          <w:between w:val="nil"/>
        </w:pBdr>
        <w:spacing w:after="0" w:line="240" w:lineRule="auto"/>
        <w:rPr>
          <w:b/>
          <w:color w:val="000000"/>
          <w:sz w:val="24"/>
          <w:szCs w:val="24"/>
        </w:rPr>
      </w:pPr>
    </w:p>
    <w:p w14:paraId="71DD38AC" w14:textId="77777777" w:rsidR="00C40509" w:rsidRDefault="00000000">
      <w:pPr>
        <w:pBdr>
          <w:top w:val="nil"/>
          <w:left w:val="nil"/>
          <w:bottom w:val="nil"/>
          <w:right w:val="nil"/>
          <w:between w:val="nil"/>
        </w:pBdr>
        <w:spacing w:after="0" w:line="240" w:lineRule="auto"/>
        <w:rPr>
          <w:color w:val="000000"/>
        </w:rPr>
      </w:pPr>
      <w:r>
        <w:rPr>
          <w:b/>
          <w:color w:val="000000"/>
          <w:sz w:val="24"/>
          <w:szCs w:val="24"/>
        </w:rPr>
        <w:t>Atribut derivvatif</w:t>
      </w:r>
      <w:r>
        <w:rPr>
          <w:color w:val="000000"/>
        </w:rPr>
        <w:br/>
        <w:t>Yang terakhir adalah atribut derivatif. Atribut derivatif adalah atribut yang dihasilkan dari atribut lain dan atributnya tidak wajib untuk ditulis dalam Entity Relationship Diagram. Contoh dari atribut ini adalah selisih harga, usia, dan kelas.</w:t>
      </w:r>
    </w:p>
    <w:p w14:paraId="4ED4134C" w14:textId="77777777" w:rsidR="00C40509" w:rsidRDefault="00C40509">
      <w:pPr>
        <w:pBdr>
          <w:top w:val="nil"/>
          <w:left w:val="nil"/>
          <w:bottom w:val="nil"/>
          <w:right w:val="nil"/>
          <w:between w:val="nil"/>
        </w:pBdr>
        <w:spacing w:after="0" w:line="240" w:lineRule="auto"/>
        <w:rPr>
          <w:b/>
          <w:color w:val="000000"/>
          <w:sz w:val="24"/>
          <w:szCs w:val="24"/>
        </w:rPr>
      </w:pPr>
    </w:p>
    <w:p w14:paraId="38F52B58" w14:textId="77777777" w:rsidR="00C40509" w:rsidRDefault="00C40509">
      <w:pPr>
        <w:pBdr>
          <w:top w:val="nil"/>
          <w:left w:val="nil"/>
          <w:bottom w:val="nil"/>
          <w:right w:val="nil"/>
          <w:between w:val="nil"/>
        </w:pBdr>
        <w:spacing w:after="0" w:line="240" w:lineRule="auto"/>
        <w:rPr>
          <w:b/>
          <w:color w:val="000000"/>
          <w:sz w:val="24"/>
          <w:szCs w:val="24"/>
        </w:rPr>
      </w:pPr>
    </w:p>
    <w:p w14:paraId="308C958D" w14:textId="77777777" w:rsidR="00C40509" w:rsidRDefault="00C40509">
      <w:pPr>
        <w:pBdr>
          <w:top w:val="nil"/>
          <w:left w:val="nil"/>
          <w:bottom w:val="nil"/>
          <w:right w:val="nil"/>
          <w:between w:val="nil"/>
        </w:pBdr>
        <w:spacing w:after="0" w:line="240" w:lineRule="auto"/>
        <w:rPr>
          <w:b/>
          <w:color w:val="000000"/>
          <w:sz w:val="24"/>
          <w:szCs w:val="24"/>
        </w:rPr>
      </w:pPr>
    </w:p>
    <w:p w14:paraId="1C52201C" w14:textId="77777777" w:rsidR="00C40509" w:rsidRDefault="00C40509">
      <w:pPr>
        <w:pBdr>
          <w:top w:val="nil"/>
          <w:left w:val="nil"/>
          <w:bottom w:val="nil"/>
          <w:right w:val="nil"/>
          <w:between w:val="nil"/>
        </w:pBdr>
        <w:spacing w:after="0" w:line="240" w:lineRule="auto"/>
        <w:rPr>
          <w:b/>
          <w:color w:val="000000"/>
          <w:sz w:val="24"/>
          <w:szCs w:val="24"/>
        </w:rPr>
      </w:pPr>
    </w:p>
    <w:p w14:paraId="15A69C81" w14:textId="77777777" w:rsidR="00C40509" w:rsidRDefault="00C40509">
      <w:pPr>
        <w:pBdr>
          <w:top w:val="nil"/>
          <w:left w:val="nil"/>
          <w:bottom w:val="nil"/>
          <w:right w:val="nil"/>
          <w:between w:val="nil"/>
        </w:pBdr>
        <w:spacing w:after="0" w:line="240" w:lineRule="auto"/>
        <w:rPr>
          <w:b/>
          <w:color w:val="000000"/>
          <w:sz w:val="24"/>
          <w:szCs w:val="24"/>
        </w:rPr>
      </w:pPr>
    </w:p>
    <w:p w14:paraId="33CEBB89" w14:textId="77777777" w:rsidR="00C40509" w:rsidRDefault="00C40509">
      <w:pPr>
        <w:pBdr>
          <w:top w:val="nil"/>
          <w:left w:val="nil"/>
          <w:bottom w:val="nil"/>
          <w:right w:val="nil"/>
          <w:between w:val="nil"/>
        </w:pBdr>
        <w:spacing w:after="0" w:line="240" w:lineRule="auto"/>
        <w:rPr>
          <w:b/>
          <w:color w:val="000000"/>
          <w:sz w:val="24"/>
          <w:szCs w:val="24"/>
        </w:rPr>
      </w:pPr>
    </w:p>
    <w:p w14:paraId="1CFD32DD" w14:textId="77777777" w:rsidR="00C40509" w:rsidRDefault="00000000">
      <w:pPr>
        <w:pBdr>
          <w:top w:val="nil"/>
          <w:left w:val="nil"/>
          <w:bottom w:val="nil"/>
          <w:right w:val="nil"/>
          <w:between w:val="nil"/>
        </w:pBdr>
        <w:spacing w:after="0" w:line="240" w:lineRule="auto"/>
        <w:rPr>
          <w:color w:val="000000"/>
        </w:rPr>
      </w:pPr>
      <w:r>
        <w:rPr>
          <w:b/>
          <w:color w:val="000000"/>
          <w:sz w:val="24"/>
          <w:szCs w:val="24"/>
        </w:rPr>
        <w:lastRenderedPageBreak/>
        <w:t>Relasi</w:t>
      </w:r>
      <w:r>
        <w:rPr>
          <w:color w:val="000000"/>
        </w:rPr>
        <w:br/>
        <w:t>Komponen ketiga adalah relasi atau relation. Relasi dalam ERD adalah hubungan yang terjadi antara satu atau lebih entitas. Relasi sendiri sering disebut dengan proses. Komponen ini digambarkan dengan lambang belah ketupat. Terdapat tiga jenis relasi yang digunakan dalam ERD dan perlu kamu ketahui, berikut adalah jenisnya.</w:t>
      </w:r>
    </w:p>
    <w:p w14:paraId="389515B0" w14:textId="77777777" w:rsidR="00C40509" w:rsidRDefault="00C40509">
      <w:pPr>
        <w:pBdr>
          <w:top w:val="nil"/>
          <w:left w:val="nil"/>
          <w:bottom w:val="nil"/>
          <w:right w:val="nil"/>
          <w:between w:val="nil"/>
        </w:pBdr>
        <w:spacing w:after="0" w:line="240" w:lineRule="auto"/>
        <w:rPr>
          <w:b/>
          <w:color w:val="000000"/>
          <w:sz w:val="24"/>
          <w:szCs w:val="24"/>
        </w:rPr>
      </w:pPr>
    </w:p>
    <w:p w14:paraId="4A6DCCC4" w14:textId="77777777" w:rsidR="00C40509" w:rsidRDefault="00000000">
      <w:pPr>
        <w:pBdr>
          <w:top w:val="nil"/>
          <w:left w:val="nil"/>
          <w:bottom w:val="nil"/>
          <w:right w:val="nil"/>
          <w:between w:val="nil"/>
        </w:pBdr>
        <w:spacing w:after="0" w:line="240" w:lineRule="auto"/>
        <w:rPr>
          <w:color w:val="000000"/>
        </w:rPr>
      </w:pPr>
      <w:r>
        <w:rPr>
          <w:b/>
          <w:color w:val="000000"/>
          <w:sz w:val="24"/>
          <w:szCs w:val="24"/>
        </w:rPr>
        <w:t>One to one</w:t>
      </w:r>
      <w:r>
        <w:rPr>
          <w:color w:val="000000"/>
        </w:rPr>
        <w:br/>
        <w:t>One to one berarti setiap entitas hanya dapat memiliki relasi dengan satu entitas lain. Contohnya seperti data mahasiswa dengan NIM (Nomor Induk Siswa).</w:t>
      </w:r>
    </w:p>
    <w:p w14:paraId="71554E25" w14:textId="77777777" w:rsidR="00C40509" w:rsidRDefault="00C40509">
      <w:pPr>
        <w:pBdr>
          <w:top w:val="nil"/>
          <w:left w:val="nil"/>
          <w:bottom w:val="nil"/>
          <w:right w:val="nil"/>
          <w:between w:val="nil"/>
        </w:pBdr>
        <w:spacing w:after="0" w:line="240" w:lineRule="auto"/>
        <w:rPr>
          <w:b/>
          <w:color w:val="000000"/>
          <w:sz w:val="24"/>
          <w:szCs w:val="24"/>
        </w:rPr>
      </w:pPr>
    </w:p>
    <w:p w14:paraId="70A3E490" w14:textId="77777777" w:rsidR="00C40509" w:rsidRDefault="00000000">
      <w:pPr>
        <w:pBdr>
          <w:top w:val="nil"/>
          <w:left w:val="nil"/>
          <w:bottom w:val="nil"/>
          <w:right w:val="nil"/>
          <w:between w:val="nil"/>
        </w:pBdr>
        <w:spacing w:after="0" w:line="240" w:lineRule="auto"/>
        <w:rPr>
          <w:color w:val="000000"/>
        </w:rPr>
      </w:pPr>
      <w:r>
        <w:rPr>
          <w:b/>
          <w:color w:val="000000"/>
          <w:sz w:val="24"/>
          <w:szCs w:val="24"/>
        </w:rPr>
        <w:t>One to many</w:t>
      </w:r>
      <w:r>
        <w:rPr>
          <w:color w:val="000000"/>
        </w:rPr>
        <w:br/>
        <w:t>One to many memiliki arti satu entitas dapat memiliki relasi dengan beberapa entitas, begitu pula sebaliknya. Contoh dari implementasi one to many ini adalah jurusan dengan mahasiswanya.</w:t>
      </w:r>
    </w:p>
    <w:p w14:paraId="5A8463B8" w14:textId="77777777" w:rsidR="00C40509" w:rsidRDefault="00C40509">
      <w:pPr>
        <w:pBdr>
          <w:top w:val="nil"/>
          <w:left w:val="nil"/>
          <w:bottom w:val="nil"/>
          <w:right w:val="nil"/>
          <w:between w:val="nil"/>
        </w:pBdr>
        <w:spacing w:after="0" w:line="240" w:lineRule="auto"/>
        <w:rPr>
          <w:b/>
          <w:color w:val="000000"/>
          <w:sz w:val="24"/>
          <w:szCs w:val="24"/>
        </w:rPr>
      </w:pPr>
    </w:p>
    <w:p w14:paraId="23F269FB" w14:textId="77777777" w:rsidR="00C40509" w:rsidRDefault="00000000">
      <w:pPr>
        <w:pBdr>
          <w:top w:val="nil"/>
          <w:left w:val="nil"/>
          <w:bottom w:val="nil"/>
          <w:right w:val="nil"/>
          <w:between w:val="nil"/>
        </w:pBdr>
        <w:spacing w:after="0" w:line="240" w:lineRule="auto"/>
        <w:rPr>
          <w:color w:val="000000"/>
        </w:rPr>
      </w:pPr>
      <w:r>
        <w:rPr>
          <w:b/>
          <w:color w:val="000000"/>
          <w:sz w:val="24"/>
          <w:szCs w:val="24"/>
        </w:rPr>
        <w:t>Many to many</w:t>
      </w:r>
      <w:r>
        <w:rPr>
          <w:color w:val="000000"/>
        </w:rPr>
        <w:br/>
        <w:t>Many to many memiliki arti setiap entitas yang ada dapat memiliki relasi dengan entitas lain, begitu pula sebaliknya. Contoh dari relasi ini adalah mahasiswa dengan data terkait UKM (Unit Kegiatan Mahasiswa).</w:t>
      </w:r>
    </w:p>
    <w:p w14:paraId="25D87762" w14:textId="77777777" w:rsidR="00C40509" w:rsidRDefault="00C40509">
      <w:pPr>
        <w:pBdr>
          <w:top w:val="nil"/>
          <w:left w:val="nil"/>
          <w:bottom w:val="nil"/>
          <w:right w:val="nil"/>
          <w:between w:val="nil"/>
        </w:pBdr>
        <w:spacing w:after="0" w:line="240" w:lineRule="auto"/>
        <w:rPr>
          <w:b/>
          <w:color w:val="000000"/>
          <w:sz w:val="24"/>
          <w:szCs w:val="24"/>
        </w:rPr>
      </w:pPr>
    </w:p>
    <w:p w14:paraId="7C68C317" w14:textId="77777777" w:rsidR="00C40509" w:rsidRDefault="00000000">
      <w:pPr>
        <w:pBdr>
          <w:top w:val="nil"/>
          <w:left w:val="nil"/>
          <w:bottom w:val="nil"/>
          <w:right w:val="nil"/>
          <w:between w:val="nil"/>
        </w:pBdr>
        <w:spacing w:after="0" w:line="240" w:lineRule="auto"/>
        <w:rPr>
          <w:color w:val="000000"/>
        </w:rPr>
      </w:pPr>
      <w:r>
        <w:rPr>
          <w:b/>
          <w:color w:val="000000"/>
          <w:sz w:val="24"/>
          <w:szCs w:val="24"/>
        </w:rPr>
        <w:t>Garis</w:t>
      </w:r>
      <w:r>
        <w:rPr>
          <w:color w:val="000000"/>
        </w:rPr>
        <w:br/>
        <w:t>Komponen terakhir adalah garis. Dalam ERD sendiri garis digunakan untuk menunjukkan hubungan entitas dalam ERD. Selain menjadi penghubung, garis juga dapat menunjukkan alur atau flow dari suatu ERD.</w:t>
      </w:r>
    </w:p>
    <w:p w14:paraId="5A11370D" w14:textId="77777777" w:rsidR="00C40509" w:rsidRDefault="00C40509">
      <w:pPr>
        <w:pBdr>
          <w:top w:val="nil"/>
          <w:left w:val="nil"/>
          <w:bottom w:val="nil"/>
          <w:right w:val="nil"/>
          <w:between w:val="nil"/>
        </w:pBdr>
        <w:spacing w:after="0" w:line="240" w:lineRule="auto"/>
        <w:rPr>
          <w:color w:val="000000"/>
        </w:rPr>
      </w:pPr>
    </w:p>
    <w:p w14:paraId="6179C490" w14:textId="77777777" w:rsidR="00C40509" w:rsidRDefault="00000000">
      <w:pPr>
        <w:pBdr>
          <w:top w:val="nil"/>
          <w:left w:val="nil"/>
          <w:bottom w:val="nil"/>
          <w:right w:val="nil"/>
          <w:between w:val="nil"/>
        </w:pBdr>
        <w:spacing w:after="0" w:line="240" w:lineRule="auto"/>
        <w:rPr>
          <w:color w:val="000000"/>
        </w:rPr>
      </w:pPr>
      <w:r>
        <w:rPr>
          <w:color w:val="000000"/>
        </w:rPr>
        <w:t>Contoh dari ERD laundry</w:t>
      </w:r>
    </w:p>
    <w:p w14:paraId="1776B629" w14:textId="77777777" w:rsidR="00C40509" w:rsidRDefault="00C40509">
      <w:pPr>
        <w:pBdr>
          <w:top w:val="nil"/>
          <w:left w:val="nil"/>
          <w:bottom w:val="nil"/>
          <w:right w:val="nil"/>
          <w:between w:val="nil"/>
        </w:pBdr>
        <w:spacing w:after="0" w:line="240" w:lineRule="auto"/>
        <w:rPr>
          <w:color w:val="000000"/>
        </w:rPr>
      </w:pPr>
    </w:p>
    <w:p w14:paraId="4037014F" w14:textId="77777777" w:rsidR="00C40509" w:rsidRDefault="00000000">
      <w:pPr>
        <w:pBdr>
          <w:top w:val="nil"/>
          <w:left w:val="nil"/>
          <w:bottom w:val="nil"/>
          <w:right w:val="nil"/>
          <w:between w:val="nil"/>
        </w:pBdr>
        <w:spacing w:after="0" w:line="240" w:lineRule="auto"/>
        <w:rPr>
          <w:color w:val="000000"/>
        </w:rPr>
      </w:pPr>
      <w:r>
        <w:rPr>
          <w:noProof/>
          <w:color w:val="000000"/>
        </w:rPr>
        <w:drawing>
          <wp:inline distT="0" distB="0" distL="0" distR="0" wp14:anchorId="361B2DC3" wp14:editId="4BB77126">
            <wp:extent cx="4432564" cy="2769442"/>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4432564" cy="2769442"/>
                    </a:xfrm>
                    <a:prstGeom prst="rect">
                      <a:avLst/>
                    </a:prstGeom>
                    <a:ln/>
                  </pic:spPr>
                </pic:pic>
              </a:graphicData>
            </a:graphic>
          </wp:inline>
        </w:drawing>
      </w:r>
    </w:p>
    <w:p w14:paraId="193A194E" w14:textId="77777777" w:rsidR="00C40509" w:rsidRDefault="00C40509">
      <w:pPr>
        <w:pBdr>
          <w:top w:val="nil"/>
          <w:left w:val="nil"/>
          <w:bottom w:val="nil"/>
          <w:right w:val="nil"/>
          <w:between w:val="nil"/>
        </w:pBdr>
        <w:spacing w:after="0" w:line="240" w:lineRule="auto"/>
        <w:rPr>
          <w:color w:val="000000"/>
        </w:rPr>
      </w:pPr>
    </w:p>
    <w:p w14:paraId="64E98480" w14:textId="77777777" w:rsidR="00C40509" w:rsidRDefault="00000000">
      <w:pPr>
        <w:numPr>
          <w:ilvl w:val="0"/>
          <w:numId w:val="4"/>
        </w:numPr>
        <w:pBdr>
          <w:top w:val="nil"/>
          <w:left w:val="nil"/>
          <w:bottom w:val="nil"/>
          <w:right w:val="nil"/>
          <w:between w:val="nil"/>
        </w:pBdr>
        <w:spacing w:after="0" w:line="240" w:lineRule="auto"/>
        <w:rPr>
          <w:b/>
          <w:color w:val="000000"/>
          <w:sz w:val="28"/>
          <w:szCs w:val="28"/>
        </w:rPr>
      </w:pPr>
      <w:r>
        <w:rPr>
          <w:b/>
          <w:color w:val="000000"/>
          <w:sz w:val="28"/>
          <w:szCs w:val="28"/>
        </w:rPr>
        <w:t>Design struktur menu</w:t>
      </w:r>
    </w:p>
    <w:p w14:paraId="6D8D010F" w14:textId="77777777" w:rsidR="00C40509" w:rsidRDefault="00C40509">
      <w:pPr>
        <w:pBdr>
          <w:top w:val="nil"/>
          <w:left w:val="nil"/>
          <w:bottom w:val="nil"/>
          <w:right w:val="nil"/>
          <w:between w:val="nil"/>
        </w:pBdr>
        <w:spacing w:after="0" w:line="240" w:lineRule="auto"/>
        <w:ind w:left="720"/>
        <w:rPr>
          <w:b/>
          <w:color w:val="000000"/>
          <w:sz w:val="28"/>
          <w:szCs w:val="28"/>
        </w:rPr>
      </w:pPr>
    </w:p>
    <w:p w14:paraId="556E7F21" w14:textId="77777777" w:rsidR="00C40509" w:rsidRDefault="00000000">
      <w:r>
        <w:t>Struktur menu adalah bentuk umum dari suatu rancangan aplikasi untuk memudahkan pengguna dalam menjalankan aplikasi smartphone. Sehingga saat menjalankan aplikasi, pengguna tidak mengalami kesulitan dalam memilih menu- menu yang diinginkan.</w:t>
      </w:r>
    </w:p>
    <w:p w14:paraId="0B0FF75F" w14:textId="77777777" w:rsidR="00C40509" w:rsidRDefault="00C40509">
      <w:pPr>
        <w:rPr>
          <w:b/>
          <w:sz w:val="28"/>
          <w:szCs w:val="28"/>
        </w:rPr>
      </w:pPr>
    </w:p>
    <w:p w14:paraId="7E91BDF1" w14:textId="77777777" w:rsidR="00C40509" w:rsidRDefault="00000000">
      <w:pPr>
        <w:rPr>
          <w:sz w:val="21"/>
          <w:szCs w:val="21"/>
        </w:rPr>
      </w:pPr>
      <w:r>
        <w:rPr>
          <w:b/>
          <w:sz w:val="28"/>
          <w:szCs w:val="28"/>
        </w:rPr>
        <w:lastRenderedPageBreak/>
        <w:t>contoh design struktur menu laundry</w:t>
      </w:r>
    </w:p>
    <w:p w14:paraId="3830BCDD" w14:textId="77777777" w:rsidR="00C40509" w:rsidRDefault="00000000">
      <w:pPr>
        <w:pBdr>
          <w:top w:val="nil"/>
          <w:left w:val="nil"/>
          <w:bottom w:val="nil"/>
          <w:right w:val="nil"/>
          <w:between w:val="nil"/>
        </w:pBdr>
        <w:spacing w:after="0" w:line="240" w:lineRule="auto"/>
        <w:rPr>
          <w:b/>
          <w:color w:val="000000"/>
          <w:sz w:val="28"/>
          <w:szCs w:val="28"/>
        </w:rPr>
      </w:pPr>
      <w:r>
        <w:rPr>
          <w:b/>
          <w:color w:val="000000"/>
          <w:sz w:val="28"/>
          <w:szCs w:val="28"/>
        </w:rPr>
        <w:t>Admin</w:t>
      </w:r>
    </w:p>
    <w:p w14:paraId="40CA3CEE" w14:textId="77777777" w:rsidR="00C40509" w:rsidRDefault="00000000">
      <w:pPr>
        <w:pBdr>
          <w:top w:val="nil"/>
          <w:left w:val="nil"/>
          <w:bottom w:val="nil"/>
          <w:right w:val="nil"/>
          <w:between w:val="nil"/>
        </w:pBdr>
        <w:spacing w:after="0" w:line="240" w:lineRule="auto"/>
        <w:rPr>
          <w:color w:val="000000"/>
          <w:sz w:val="28"/>
          <w:szCs w:val="28"/>
        </w:rPr>
      </w:pPr>
      <w:r>
        <w:rPr>
          <w:noProof/>
          <w:color w:val="000000"/>
          <w:sz w:val="28"/>
          <w:szCs w:val="28"/>
        </w:rPr>
        <w:drawing>
          <wp:inline distT="0" distB="0" distL="0" distR="0" wp14:anchorId="577C9A71" wp14:editId="623DC082">
            <wp:extent cx="5731510" cy="315468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731510" cy="3154680"/>
                    </a:xfrm>
                    <a:prstGeom prst="rect">
                      <a:avLst/>
                    </a:prstGeom>
                    <a:ln/>
                  </pic:spPr>
                </pic:pic>
              </a:graphicData>
            </a:graphic>
          </wp:inline>
        </w:drawing>
      </w:r>
    </w:p>
    <w:p w14:paraId="29905DB7" w14:textId="77777777" w:rsidR="00C40509" w:rsidRDefault="00C40509">
      <w:pPr>
        <w:rPr>
          <w:b/>
          <w:sz w:val="28"/>
          <w:szCs w:val="28"/>
        </w:rPr>
      </w:pPr>
    </w:p>
    <w:p w14:paraId="2267F47F" w14:textId="77777777" w:rsidR="00C40509" w:rsidRDefault="00C40509">
      <w:pPr>
        <w:rPr>
          <w:b/>
          <w:sz w:val="28"/>
          <w:szCs w:val="28"/>
        </w:rPr>
      </w:pPr>
    </w:p>
    <w:p w14:paraId="091B7CC3" w14:textId="77777777" w:rsidR="00C40509" w:rsidRDefault="00000000">
      <w:pPr>
        <w:rPr>
          <w:b/>
          <w:sz w:val="28"/>
          <w:szCs w:val="28"/>
        </w:rPr>
      </w:pPr>
      <w:r>
        <w:rPr>
          <w:b/>
          <w:sz w:val="28"/>
          <w:szCs w:val="28"/>
        </w:rPr>
        <w:t>Owner</w:t>
      </w:r>
    </w:p>
    <w:p w14:paraId="7E8E0965" w14:textId="77777777" w:rsidR="00C40509" w:rsidRDefault="00000000">
      <w:pPr>
        <w:rPr>
          <w:b/>
          <w:sz w:val="28"/>
          <w:szCs w:val="28"/>
        </w:rPr>
      </w:pPr>
      <w:r>
        <w:rPr>
          <w:b/>
          <w:noProof/>
          <w:sz w:val="28"/>
          <w:szCs w:val="28"/>
        </w:rPr>
        <w:drawing>
          <wp:inline distT="0" distB="0" distL="0" distR="0" wp14:anchorId="760F24CC" wp14:editId="3E03A3B1">
            <wp:extent cx="5067300" cy="249555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067300" cy="2495550"/>
                    </a:xfrm>
                    <a:prstGeom prst="rect">
                      <a:avLst/>
                    </a:prstGeom>
                    <a:ln/>
                  </pic:spPr>
                </pic:pic>
              </a:graphicData>
            </a:graphic>
          </wp:inline>
        </w:drawing>
      </w:r>
    </w:p>
    <w:p w14:paraId="2A0B6F9D" w14:textId="77777777" w:rsidR="00C40509" w:rsidRDefault="00C40509">
      <w:pPr>
        <w:rPr>
          <w:sz w:val="28"/>
          <w:szCs w:val="28"/>
        </w:rPr>
      </w:pPr>
    </w:p>
    <w:p w14:paraId="13C5A0B2" w14:textId="77777777" w:rsidR="00C40509" w:rsidRDefault="00C40509">
      <w:pPr>
        <w:rPr>
          <w:sz w:val="28"/>
          <w:szCs w:val="28"/>
        </w:rPr>
      </w:pPr>
    </w:p>
    <w:p w14:paraId="1FB28B28" w14:textId="77777777" w:rsidR="00C40509" w:rsidRDefault="00C40509">
      <w:pPr>
        <w:rPr>
          <w:sz w:val="28"/>
          <w:szCs w:val="28"/>
        </w:rPr>
      </w:pPr>
    </w:p>
    <w:p w14:paraId="1F9143BE" w14:textId="77777777" w:rsidR="00C40509" w:rsidRDefault="00C40509">
      <w:pPr>
        <w:rPr>
          <w:sz w:val="28"/>
          <w:szCs w:val="28"/>
        </w:rPr>
      </w:pPr>
    </w:p>
    <w:p w14:paraId="22E08B12" w14:textId="77777777" w:rsidR="00C40509" w:rsidRDefault="00000000">
      <w:pPr>
        <w:rPr>
          <w:b/>
          <w:sz w:val="28"/>
          <w:szCs w:val="28"/>
        </w:rPr>
      </w:pPr>
      <w:r>
        <w:rPr>
          <w:b/>
          <w:sz w:val="28"/>
          <w:szCs w:val="28"/>
        </w:rPr>
        <w:lastRenderedPageBreak/>
        <w:t>Kasir</w:t>
      </w:r>
    </w:p>
    <w:p w14:paraId="1B43EA1D" w14:textId="77777777" w:rsidR="00C40509" w:rsidRDefault="00000000">
      <w:pPr>
        <w:rPr>
          <w:sz w:val="28"/>
          <w:szCs w:val="28"/>
        </w:rPr>
      </w:pPr>
      <w:r>
        <w:rPr>
          <w:noProof/>
          <w:sz w:val="28"/>
          <w:szCs w:val="28"/>
        </w:rPr>
        <w:drawing>
          <wp:inline distT="0" distB="0" distL="0" distR="0" wp14:anchorId="2CAB8143" wp14:editId="4A8AB783">
            <wp:extent cx="5731510" cy="433197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731510" cy="4331970"/>
                    </a:xfrm>
                    <a:prstGeom prst="rect">
                      <a:avLst/>
                    </a:prstGeom>
                    <a:ln/>
                  </pic:spPr>
                </pic:pic>
              </a:graphicData>
            </a:graphic>
          </wp:inline>
        </w:drawing>
      </w:r>
    </w:p>
    <w:p w14:paraId="17791355" w14:textId="77777777" w:rsidR="00C40509" w:rsidRDefault="00C40509">
      <w:pPr>
        <w:tabs>
          <w:tab w:val="left" w:pos="3353"/>
        </w:tabs>
      </w:pPr>
    </w:p>
    <w:p w14:paraId="1AE77195" w14:textId="77777777" w:rsidR="00C40509" w:rsidRDefault="00000000">
      <w:pPr>
        <w:tabs>
          <w:tab w:val="left" w:pos="3353"/>
        </w:tabs>
      </w:pPr>
      <w:r>
        <w:tab/>
      </w:r>
    </w:p>
    <w:p w14:paraId="3BFD2278" w14:textId="77777777" w:rsidR="00C40509" w:rsidRDefault="00000000">
      <w:pPr>
        <w:tabs>
          <w:tab w:val="left" w:pos="3353"/>
        </w:tabs>
        <w:rPr>
          <w:b/>
          <w:sz w:val="28"/>
          <w:szCs w:val="28"/>
        </w:rPr>
      </w:pPr>
      <w:r>
        <w:rPr>
          <w:b/>
          <w:sz w:val="28"/>
          <w:szCs w:val="28"/>
        </w:rPr>
        <w:t>SS UI</w:t>
      </w:r>
    </w:p>
    <w:p w14:paraId="7920180D" w14:textId="77777777" w:rsidR="00C40509" w:rsidRDefault="00C40509">
      <w:pPr>
        <w:tabs>
          <w:tab w:val="left" w:pos="3353"/>
        </w:tabs>
      </w:pPr>
    </w:p>
    <w:p w14:paraId="5F47AF58" w14:textId="77777777" w:rsidR="00C40509" w:rsidRDefault="00000000">
      <w:pPr>
        <w:tabs>
          <w:tab w:val="left" w:pos="3353"/>
        </w:tabs>
        <w:rPr>
          <w:b/>
          <w:sz w:val="28"/>
          <w:szCs w:val="28"/>
        </w:rPr>
      </w:pPr>
      <w:r>
        <w:rPr>
          <w:b/>
          <w:sz w:val="28"/>
          <w:szCs w:val="28"/>
        </w:rPr>
        <w:t>SS BASISDATA</w:t>
      </w:r>
    </w:p>
    <w:p w14:paraId="5C1EB04A" w14:textId="77777777" w:rsidR="00C40509" w:rsidRDefault="00000000">
      <w:pPr>
        <w:tabs>
          <w:tab w:val="left" w:pos="3353"/>
        </w:tabs>
        <w:rPr>
          <w:b/>
          <w:sz w:val="28"/>
          <w:szCs w:val="28"/>
        </w:rPr>
      </w:pPr>
      <w:r>
        <w:rPr>
          <w:b/>
          <w:sz w:val="28"/>
          <w:szCs w:val="28"/>
        </w:rPr>
        <w:t>Tb_member</w:t>
      </w:r>
    </w:p>
    <w:p w14:paraId="205DE140" w14:textId="77777777" w:rsidR="00C40509" w:rsidRDefault="00000000">
      <w:pPr>
        <w:tabs>
          <w:tab w:val="left" w:pos="3353"/>
        </w:tabs>
        <w:rPr>
          <w:b/>
          <w:sz w:val="28"/>
          <w:szCs w:val="28"/>
        </w:rPr>
      </w:pPr>
      <w:r>
        <w:rPr>
          <w:b/>
          <w:noProof/>
          <w:sz w:val="28"/>
          <w:szCs w:val="28"/>
        </w:rPr>
        <w:drawing>
          <wp:inline distT="0" distB="0" distL="0" distR="0" wp14:anchorId="46AF0411" wp14:editId="433BD418">
            <wp:extent cx="5731510" cy="1000125"/>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731510" cy="1000125"/>
                    </a:xfrm>
                    <a:prstGeom prst="rect">
                      <a:avLst/>
                    </a:prstGeom>
                    <a:ln/>
                  </pic:spPr>
                </pic:pic>
              </a:graphicData>
            </a:graphic>
          </wp:inline>
        </w:drawing>
      </w:r>
    </w:p>
    <w:p w14:paraId="4C9709F9" w14:textId="77777777" w:rsidR="00C40509" w:rsidRDefault="00C40509">
      <w:pPr>
        <w:tabs>
          <w:tab w:val="left" w:pos="1290"/>
        </w:tabs>
        <w:rPr>
          <w:sz w:val="28"/>
          <w:szCs w:val="28"/>
        </w:rPr>
      </w:pPr>
    </w:p>
    <w:p w14:paraId="5966785C" w14:textId="77777777" w:rsidR="00C40509" w:rsidRDefault="00C40509">
      <w:pPr>
        <w:tabs>
          <w:tab w:val="left" w:pos="1290"/>
        </w:tabs>
        <w:rPr>
          <w:sz w:val="28"/>
          <w:szCs w:val="28"/>
        </w:rPr>
      </w:pPr>
    </w:p>
    <w:p w14:paraId="4B2458A2" w14:textId="77777777" w:rsidR="00C40509" w:rsidRDefault="00C40509">
      <w:pPr>
        <w:tabs>
          <w:tab w:val="left" w:pos="1290"/>
        </w:tabs>
        <w:rPr>
          <w:sz w:val="28"/>
          <w:szCs w:val="28"/>
        </w:rPr>
      </w:pPr>
    </w:p>
    <w:p w14:paraId="4C691851" w14:textId="77777777" w:rsidR="00C40509" w:rsidRDefault="00000000">
      <w:pPr>
        <w:tabs>
          <w:tab w:val="left" w:pos="1290"/>
        </w:tabs>
        <w:rPr>
          <w:sz w:val="28"/>
          <w:szCs w:val="28"/>
        </w:rPr>
      </w:pPr>
      <w:r>
        <w:rPr>
          <w:sz w:val="28"/>
          <w:szCs w:val="28"/>
        </w:rPr>
        <w:lastRenderedPageBreak/>
        <w:t>Tb_outlet</w:t>
      </w:r>
    </w:p>
    <w:p w14:paraId="76D6B09E" w14:textId="77777777" w:rsidR="00C40509" w:rsidRDefault="00000000">
      <w:pPr>
        <w:tabs>
          <w:tab w:val="left" w:pos="1290"/>
        </w:tabs>
        <w:rPr>
          <w:sz w:val="28"/>
          <w:szCs w:val="28"/>
        </w:rPr>
      </w:pPr>
      <w:r>
        <w:rPr>
          <w:noProof/>
          <w:sz w:val="28"/>
          <w:szCs w:val="28"/>
        </w:rPr>
        <w:drawing>
          <wp:inline distT="0" distB="0" distL="0" distR="0" wp14:anchorId="69448757" wp14:editId="050900A8">
            <wp:extent cx="5731510" cy="93218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5731510" cy="932180"/>
                    </a:xfrm>
                    <a:prstGeom prst="rect">
                      <a:avLst/>
                    </a:prstGeom>
                    <a:ln/>
                  </pic:spPr>
                </pic:pic>
              </a:graphicData>
            </a:graphic>
          </wp:inline>
        </w:drawing>
      </w:r>
    </w:p>
    <w:p w14:paraId="25428B65" w14:textId="77777777" w:rsidR="00C40509" w:rsidRDefault="00000000">
      <w:pPr>
        <w:rPr>
          <w:sz w:val="28"/>
          <w:szCs w:val="28"/>
        </w:rPr>
      </w:pPr>
      <w:r>
        <w:rPr>
          <w:sz w:val="28"/>
          <w:szCs w:val="28"/>
        </w:rPr>
        <w:t>Tb_user</w:t>
      </w:r>
    </w:p>
    <w:p w14:paraId="04EA6E0C" w14:textId="77777777" w:rsidR="00C40509" w:rsidRDefault="00000000">
      <w:pPr>
        <w:rPr>
          <w:sz w:val="28"/>
          <w:szCs w:val="28"/>
        </w:rPr>
      </w:pPr>
      <w:r>
        <w:rPr>
          <w:noProof/>
          <w:sz w:val="28"/>
          <w:szCs w:val="28"/>
        </w:rPr>
        <w:drawing>
          <wp:inline distT="0" distB="0" distL="0" distR="0" wp14:anchorId="456ADDA9" wp14:editId="2FC671D0">
            <wp:extent cx="5731510" cy="134175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5731510" cy="1341755"/>
                    </a:xfrm>
                    <a:prstGeom prst="rect">
                      <a:avLst/>
                    </a:prstGeom>
                    <a:ln/>
                  </pic:spPr>
                </pic:pic>
              </a:graphicData>
            </a:graphic>
          </wp:inline>
        </w:drawing>
      </w:r>
    </w:p>
    <w:p w14:paraId="308C795C" w14:textId="77777777" w:rsidR="00C40509" w:rsidRDefault="00000000">
      <w:pPr>
        <w:rPr>
          <w:sz w:val="28"/>
          <w:szCs w:val="28"/>
        </w:rPr>
      </w:pPr>
      <w:r>
        <w:rPr>
          <w:sz w:val="28"/>
          <w:szCs w:val="28"/>
        </w:rPr>
        <w:t>Tb_paket</w:t>
      </w:r>
    </w:p>
    <w:p w14:paraId="18187E57" w14:textId="77777777" w:rsidR="00C40509" w:rsidRDefault="00000000">
      <w:pPr>
        <w:rPr>
          <w:sz w:val="28"/>
          <w:szCs w:val="28"/>
        </w:rPr>
      </w:pPr>
      <w:r>
        <w:rPr>
          <w:noProof/>
          <w:sz w:val="28"/>
          <w:szCs w:val="28"/>
        </w:rPr>
        <w:drawing>
          <wp:inline distT="0" distB="0" distL="0" distR="0" wp14:anchorId="6B091519" wp14:editId="567B466F">
            <wp:extent cx="5731510" cy="117094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731510" cy="1170940"/>
                    </a:xfrm>
                    <a:prstGeom prst="rect">
                      <a:avLst/>
                    </a:prstGeom>
                    <a:ln/>
                  </pic:spPr>
                </pic:pic>
              </a:graphicData>
            </a:graphic>
          </wp:inline>
        </w:drawing>
      </w:r>
    </w:p>
    <w:p w14:paraId="7EB380C1" w14:textId="77777777" w:rsidR="00C40509" w:rsidRDefault="00000000">
      <w:pPr>
        <w:tabs>
          <w:tab w:val="left" w:pos="1247"/>
        </w:tabs>
        <w:rPr>
          <w:sz w:val="28"/>
          <w:szCs w:val="28"/>
        </w:rPr>
      </w:pPr>
      <w:r>
        <w:rPr>
          <w:sz w:val="28"/>
          <w:szCs w:val="28"/>
        </w:rPr>
        <w:t>Tb_transaksi</w:t>
      </w:r>
    </w:p>
    <w:p w14:paraId="475F724F" w14:textId="77777777" w:rsidR="00C40509" w:rsidRDefault="00000000">
      <w:pPr>
        <w:tabs>
          <w:tab w:val="left" w:pos="1247"/>
        </w:tabs>
        <w:rPr>
          <w:sz w:val="28"/>
          <w:szCs w:val="28"/>
        </w:rPr>
      </w:pPr>
      <w:r>
        <w:rPr>
          <w:noProof/>
          <w:sz w:val="28"/>
          <w:szCs w:val="28"/>
        </w:rPr>
        <w:drawing>
          <wp:inline distT="0" distB="0" distL="0" distR="0" wp14:anchorId="5249EEF5" wp14:editId="796116A6">
            <wp:extent cx="5731510" cy="3041015"/>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5731510" cy="3041015"/>
                    </a:xfrm>
                    <a:prstGeom prst="rect">
                      <a:avLst/>
                    </a:prstGeom>
                    <a:ln/>
                  </pic:spPr>
                </pic:pic>
              </a:graphicData>
            </a:graphic>
          </wp:inline>
        </w:drawing>
      </w:r>
    </w:p>
    <w:p w14:paraId="33B126D4" w14:textId="77777777" w:rsidR="00C40509" w:rsidRDefault="00C40509">
      <w:pPr>
        <w:tabs>
          <w:tab w:val="left" w:pos="1247"/>
        </w:tabs>
        <w:rPr>
          <w:b/>
          <w:sz w:val="28"/>
          <w:szCs w:val="28"/>
        </w:rPr>
      </w:pPr>
    </w:p>
    <w:p w14:paraId="2E2B5C99" w14:textId="77777777" w:rsidR="00C40509" w:rsidRDefault="00C40509">
      <w:pPr>
        <w:tabs>
          <w:tab w:val="left" w:pos="1247"/>
        </w:tabs>
        <w:rPr>
          <w:b/>
          <w:sz w:val="28"/>
          <w:szCs w:val="28"/>
        </w:rPr>
      </w:pPr>
    </w:p>
    <w:p w14:paraId="508C1B4B" w14:textId="77777777" w:rsidR="00C40509" w:rsidRDefault="00000000">
      <w:pPr>
        <w:tabs>
          <w:tab w:val="left" w:pos="1247"/>
        </w:tabs>
        <w:rPr>
          <w:b/>
          <w:sz w:val="28"/>
          <w:szCs w:val="28"/>
        </w:rPr>
      </w:pPr>
      <w:r>
        <w:rPr>
          <w:b/>
          <w:sz w:val="28"/>
          <w:szCs w:val="28"/>
        </w:rPr>
        <w:lastRenderedPageBreak/>
        <w:t>SS CODINGAN</w:t>
      </w:r>
    </w:p>
    <w:p w14:paraId="29FFF18D" w14:textId="77777777" w:rsidR="00C40509" w:rsidRDefault="00000000">
      <w:pPr>
        <w:tabs>
          <w:tab w:val="left" w:pos="1247"/>
        </w:tabs>
        <w:rPr>
          <w:b/>
          <w:sz w:val="28"/>
          <w:szCs w:val="28"/>
        </w:rPr>
      </w:pPr>
      <w:r>
        <w:rPr>
          <w:b/>
          <w:sz w:val="28"/>
          <w:szCs w:val="28"/>
        </w:rPr>
        <w:t>C_koneksi</w:t>
      </w:r>
    </w:p>
    <w:p w14:paraId="5AE277E0" w14:textId="77777777" w:rsidR="00C40509" w:rsidRDefault="00000000">
      <w:pPr>
        <w:tabs>
          <w:tab w:val="left" w:pos="1247"/>
        </w:tabs>
        <w:rPr>
          <w:b/>
          <w:sz w:val="28"/>
          <w:szCs w:val="28"/>
        </w:rPr>
      </w:pPr>
      <w:r>
        <w:rPr>
          <w:b/>
          <w:noProof/>
          <w:sz w:val="28"/>
          <w:szCs w:val="28"/>
        </w:rPr>
        <w:drawing>
          <wp:inline distT="0" distB="0" distL="0" distR="0" wp14:anchorId="1CAEE2DB" wp14:editId="7C41AB78">
            <wp:extent cx="5731510" cy="379603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731510" cy="3796030"/>
                    </a:xfrm>
                    <a:prstGeom prst="rect">
                      <a:avLst/>
                    </a:prstGeom>
                    <a:ln/>
                  </pic:spPr>
                </pic:pic>
              </a:graphicData>
            </a:graphic>
          </wp:inline>
        </w:drawing>
      </w:r>
    </w:p>
    <w:p w14:paraId="3D1DBB6B" w14:textId="77777777" w:rsidR="00C40509" w:rsidRDefault="00C40509">
      <w:pPr>
        <w:tabs>
          <w:tab w:val="left" w:pos="1247"/>
        </w:tabs>
        <w:rPr>
          <w:b/>
          <w:sz w:val="28"/>
          <w:szCs w:val="28"/>
        </w:rPr>
      </w:pPr>
    </w:p>
    <w:p w14:paraId="38ABD90E" w14:textId="77777777" w:rsidR="00C40509" w:rsidRDefault="00C40509">
      <w:pPr>
        <w:tabs>
          <w:tab w:val="left" w:pos="1247"/>
        </w:tabs>
        <w:rPr>
          <w:b/>
          <w:sz w:val="28"/>
          <w:szCs w:val="28"/>
        </w:rPr>
      </w:pPr>
    </w:p>
    <w:p w14:paraId="33B2B81E" w14:textId="77777777" w:rsidR="00C40509" w:rsidRDefault="00C40509">
      <w:pPr>
        <w:tabs>
          <w:tab w:val="left" w:pos="1247"/>
        </w:tabs>
        <w:rPr>
          <w:b/>
          <w:sz w:val="28"/>
          <w:szCs w:val="28"/>
        </w:rPr>
      </w:pPr>
    </w:p>
    <w:p w14:paraId="6A4E1C0E" w14:textId="77777777" w:rsidR="00C40509" w:rsidRDefault="00C40509">
      <w:pPr>
        <w:tabs>
          <w:tab w:val="left" w:pos="1247"/>
        </w:tabs>
        <w:rPr>
          <w:b/>
          <w:sz w:val="28"/>
          <w:szCs w:val="28"/>
        </w:rPr>
      </w:pPr>
    </w:p>
    <w:p w14:paraId="51973806" w14:textId="77777777" w:rsidR="00C40509" w:rsidRDefault="00C40509">
      <w:pPr>
        <w:tabs>
          <w:tab w:val="left" w:pos="1247"/>
        </w:tabs>
        <w:rPr>
          <w:b/>
          <w:sz w:val="28"/>
          <w:szCs w:val="28"/>
        </w:rPr>
      </w:pPr>
    </w:p>
    <w:p w14:paraId="314D3072" w14:textId="77777777" w:rsidR="00C40509" w:rsidRDefault="00C40509">
      <w:pPr>
        <w:tabs>
          <w:tab w:val="left" w:pos="1247"/>
        </w:tabs>
        <w:rPr>
          <w:b/>
          <w:sz w:val="28"/>
          <w:szCs w:val="28"/>
        </w:rPr>
      </w:pPr>
    </w:p>
    <w:p w14:paraId="79485F53" w14:textId="77777777" w:rsidR="00C40509" w:rsidRDefault="00C40509">
      <w:pPr>
        <w:tabs>
          <w:tab w:val="left" w:pos="1247"/>
        </w:tabs>
        <w:rPr>
          <w:b/>
          <w:sz w:val="28"/>
          <w:szCs w:val="28"/>
        </w:rPr>
      </w:pPr>
    </w:p>
    <w:p w14:paraId="687DF227" w14:textId="77777777" w:rsidR="00C40509" w:rsidRDefault="00C40509">
      <w:pPr>
        <w:tabs>
          <w:tab w:val="left" w:pos="1247"/>
        </w:tabs>
        <w:rPr>
          <w:b/>
          <w:sz w:val="28"/>
          <w:szCs w:val="28"/>
        </w:rPr>
      </w:pPr>
    </w:p>
    <w:p w14:paraId="42BFBDE0" w14:textId="77777777" w:rsidR="00C40509" w:rsidRDefault="00C40509">
      <w:pPr>
        <w:tabs>
          <w:tab w:val="left" w:pos="1247"/>
        </w:tabs>
        <w:rPr>
          <w:b/>
          <w:sz w:val="28"/>
          <w:szCs w:val="28"/>
        </w:rPr>
      </w:pPr>
    </w:p>
    <w:p w14:paraId="50E40FF1" w14:textId="77777777" w:rsidR="00C40509" w:rsidRDefault="00C40509">
      <w:pPr>
        <w:tabs>
          <w:tab w:val="left" w:pos="1247"/>
        </w:tabs>
        <w:rPr>
          <w:b/>
          <w:sz w:val="28"/>
          <w:szCs w:val="28"/>
        </w:rPr>
      </w:pPr>
    </w:p>
    <w:p w14:paraId="58447B06" w14:textId="77777777" w:rsidR="00C40509" w:rsidRDefault="00C40509">
      <w:pPr>
        <w:tabs>
          <w:tab w:val="left" w:pos="1247"/>
        </w:tabs>
        <w:rPr>
          <w:b/>
          <w:sz w:val="28"/>
          <w:szCs w:val="28"/>
        </w:rPr>
      </w:pPr>
    </w:p>
    <w:p w14:paraId="5630734A" w14:textId="77777777" w:rsidR="00C40509" w:rsidRDefault="00C40509">
      <w:pPr>
        <w:tabs>
          <w:tab w:val="left" w:pos="1247"/>
        </w:tabs>
        <w:rPr>
          <w:b/>
          <w:sz w:val="28"/>
          <w:szCs w:val="28"/>
        </w:rPr>
      </w:pPr>
    </w:p>
    <w:p w14:paraId="1BC3BD1F" w14:textId="77777777" w:rsidR="00C40509" w:rsidRDefault="00C40509">
      <w:pPr>
        <w:tabs>
          <w:tab w:val="left" w:pos="1247"/>
        </w:tabs>
        <w:rPr>
          <w:b/>
          <w:sz w:val="28"/>
          <w:szCs w:val="28"/>
        </w:rPr>
      </w:pPr>
    </w:p>
    <w:p w14:paraId="3F3AFC91" w14:textId="77777777" w:rsidR="00C40509" w:rsidRDefault="00000000">
      <w:pPr>
        <w:tabs>
          <w:tab w:val="left" w:pos="1247"/>
        </w:tabs>
        <w:jc w:val="both"/>
        <w:rPr>
          <w:b/>
          <w:sz w:val="28"/>
          <w:szCs w:val="28"/>
        </w:rPr>
      </w:pPr>
      <w:r>
        <w:rPr>
          <w:b/>
          <w:sz w:val="28"/>
          <w:szCs w:val="28"/>
        </w:rPr>
        <w:lastRenderedPageBreak/>
        <w:t xml:space="preserve">  C.login</w:t>
      </w:r>
    </w:p>
    <w:p w14:paraId="54F82A41" w14:textId="77777777" w:rsidR="00C40509" w:rsidRDefault="00000000">
      <w:pPr>
        <w:tabs>
          <w:tab w:val="left" w:pos="1247"/>
        </w:tabs>
        <w:rPr>
          <w:b/>
          <w:sz w:val="28"/>
          <w:szCs w:val="28"/>
        </w:rPr>
      </w:pPr>
      <w:r>
        <w:rPr>
          <w:b/>
          <w:noProof/>
          <w:sz w:val="28"/>
          <w:szCs w:val="28"/>
        </w:rPr>
        <w:drawing>
          <wp:inline distT="0" distB="0" distL="0" distR="0" wp14:anchorId="7E5C1878" wp14:editId="2E23B9CB">
            <wp:extent cx="5191850" cy="7744906"/>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5191850" cy="7744906"/>
                    </a:xfrm>
                    <a:prstGeom prst="rect">
                      <a:avLst/>
                    </a:prstGeom>
                    <a:ln/>
                  </pic:spPr>
                </pic:pic>
              </a:graphicData>
            </a:graphic>
          </wp:inline>
        </w:drawing>
      </w:r>
    </w:p>
    <w:p w14:paraId="4F79E8D0" w14:textId="77777777" w:rsidR="00C40509" w:rsidRDefault="00000000">
      <w:pPr>
        <w:tabs>
          <w:tab w:val="left" w:pos="6435"/>
        </w:tabs>
        <w:rPr>
          <w:sz w:val="28"/>
          <w:szCs w:val="28"/>
        </w:rPr>
      </w:pPr>
      <w:r>
        <w:rPr>
          <w:sz w:val="28"/>
          <w:szCs w:val="28"/>
        </w:rPr>
        <w:tab/>
      </w:r>
    </w:p>
    <w:p w14:paraId="12E54E4E" w14:textId="77777777" w:rsidR="00C40509" w:rsidRDefault="00C40509">
      <w:pPr>
        <w:tabs>
          <w:tab w:val="left" w:pos="6435"/>
        </w:tabs>
        <w:rPr>
          <w:sz w:val="28"/>
          <w:szCs w:val="28"/>
        </w:rPr>
      </w:pPr>
    </w:p>
    <w:p w14:paraId="01F9B88B" w14:textId="77777777" w:rsidR="00C40509" w:rsidRDefault="00000000">
      <w:pPr>
        <w:tabs>
          <w:tab w:val="left" w:pos="6435"/>
        </w:tabs>
        <w:rPr>
          <w:sz w:val="28"/>
          <w:szCs w:val="28"/>
        </w:rPr>
      </w:pPr>
      <w:r>
        <w:rPr>
          <w:sz w:val="28"/>
          <w:szCs w:val="28"/>
        </w:rPr>
        <w:lastRenderedPageBreak/>
        <w:t>C_outlet</w:t>
      </w:r>
    </w:p>
    <w:p w14:paraId="6429546E" w14:textId="77777777" w:rsidR="00C40509" w:rsidRDefault="00000000">
      <w:pPr>
        <w:tabs>
          <w:tab w:val="left" w:pos="6435"/>
        </w:tabs>
        <w:rPr>
          <w:sz w:val="28"/>
          <w:szCs w:val="28"/>
        </w:rPr>
      </w:pPr>
      <w:r>
        <w:rPr>
          <w:noProof/>
          <w:sz w:val="28"/>
          <w:szCs w:val="28"/>
        </w:rPr>
        <w:drawing>
          <wp:inline distT="0" distB="0" distL="0" distR="0" wp14:anchorId="2B9B6083" wp14:editId="02D24B2C">
            <wp:extent cx="5731510" cy="496062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5731510" cy="4960620"/>
                    </a:xfrm>
                    <a:prstGeom prst="rect">
                      <a:avLst/>
                    </a:prstGeom>
                    <a:ln/>
                  </pic:spPr>
                </pic:pic>
              </a:graphicData>
            </a:graphic>
          </wp:inline>
        </w:drawing>
      </w:r>
    </w:p>
    <w:p w14:paraId="2098F90D" w14:textId="77777777" w:rsidR="00C40509" w:rsidRDefault="00000000">
      <w:pPr>
        <w:tabs>
          <w:tab w:val="left" w:pos="7095"/>
        </w:tabs>
        <w:rPr>
          <w:sz w:val="28"/>
          <w:szCs w:val="28"/>
        </w:rPr>
      </w:pPr>
      <w:r>
        <w:rPr>
          <w:noProof/>
          <w:sz w:val="28"/>
          <w:szCs w:val="28"/>
        </w:rPr>
        <w:lastRenderedPageBreak/>
        <w:drawing>
          <wp:inline distT="0" distB="0" distL="0" distR="0" wp14:anchorId="589A98B2" wp14:editId="3DE0C9F8">
            <wp:extent cx="5731510" cy="606552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5731510" cy="6065520"/>
                    </a:xfrm>
                    <a:prstGeom prst="rect">
                      <a:avLst/>
                    </a:prstGeom>
                    <a:ln/>
                  </pic:spPr>
                </pic:pic>
              </a:graphicData>
            </a:graphic>
          </wp:inline>
        </w:drawing>
      </w:r>
      <w:r>
        <w:rPr>
          <w:sz w:val="28"/>
          <w:szCs w:val="28"/>
        </w:rPr>
        <w:tab/>
      </w:r>
    </w:p>
    <w:p w14:paraId="27972038" w14:textId="77777777" w:rsidR="00C40509" w:rsidRDefault="00C40509">
      <w:pPr>
        <w:tabs>
          <w:tab w:val="left" w:pos="7095"/>
        </w:tabs>
        <w:rPr>
          <w:sz w:val="28"/>
          <w:szCs w:val="28"/>
        </w:rPr>
      </w:pPr>
    </w:p>
    <w:p w14:paraId="6BBBDC88" w14:textId="77777777" w:rsidR="00C40509" w:rsidRDefault="00C40509">
      <w:pPr>
        <w:tabs>
          <w:tab w:val="left" w:pos="7095"/>
        </w:tabs>
        <w:rPr>
          <w:sz w:val="28"/>
          <w:szCs w:val="28"/>
        </w:rPr>
      </w:pPr>
    </w:p>
    <w:p w14:paraId="21084598" w14:textId="77777777" w:rsidR="00C40509" w:rsidRDefault="00C40509">
      <w:pPr>
        <w:tabs>
          <w:tab w:val="left" w:pos="7095"/>
        </w:tabs>
        <w:rPr>
          <w:sz w:val="28"/>
          <w:szCs w:val="28"/>
        </w:rPr>
      </w:pPr>
    </w:p>
    <w:p w14:paraId="5562992E" w14:textId="77777777" w:rsidR="00C40509" w:rsidRDefault="00C40509">
      <w:pPr>
        <w:tabs>
          <w:tab w:val="left" w:pos="7095"/>
        </w:tabs>
        <w:rPr>
          <w:sz w:val="28"/>
          <w:szCs w:val="28"/>
        </w:rPr>
      </w:pPr>
    </w:p>
    <w:p w14:paraId="429B660F" w14:textId="77777777" w:rsidR="00C40509" w:rsidRDefault="00C40509">
      <w:pPr>
        <w:tabs>
          <w:tab w:val="left" w:pos="7095"/>
        </w:tabs>
        <w:rPr>
          <w:sz w:val="28"/>
          <w:szCs w:val="28"/>
        </w:rPr>
      </w:pPr>
    </w:p>
    <w:p w14:paraId="5EA719F3" w14:textId="77777777" w:rsidR="00C40509" w:rsidRDefault="00C40509">
      <w:pPr>
        <w:tabs>
          <w:tab w:val="left" w:pos="7095"/>
        </w:tabs>
        <w:rPr>
          <w:sz w:val="28"/>
          <w:szCs w:val="28"/>
        </w:rPr>
      </w:pPr>
    </w:p>
    <w:p w14:paraId="4B9B6A93" w14:textId="77777777" w:rsidR="00C40509" w:rsidRDefault="00C40509">
      <w:pPr>
        <w:tabs>
          <w:tab w:val="left" w:pos="7095"/>
        </w:tabs>
        <w:rPr>
          <w:sz w:val="28"/>
          <w:szCs w:val="28"/>
        </w:rPr>
      </w:pPr>
    </w:p>
    <w:p w14:paraId="24546770" w14:textId="77777777" w:rsidR="00C40509" w:rsidRDefault="00C40509">
      <w:pPr>
        <w:tabs>
          <w:tab w:val="left" w:pos="7095"/>
        </w:tabs>
        <w:rPr>
          <w:sz w:val="28"/>
          <w:szCs w:val="28"/>
        </w:rPr>
      </w:pPr>
    </w:p>
    <w:p w14:paraId="55110BF4" w14:textId="77777777" w:rsidR="00C40509" w:rsidRDefault="00C40509">
      <w:pPr>
        <w:tabs>
          <w:tab w:val="left" w:pos="7095"/>
        </w:tabs>
        <w:rPr>
          <w:sz w:val="28"/>
          <w:szCs w:val="28"/>
        </w:rPr>
      </w:pPr>
    </w:p>
    <w:p w14:paraId="0A04686F" w14:textId="77777777" w:rsidR="00C40509" w:rsidRDefault="00000000">
      <w:pPr>
        <w:tabs>
          <w:tab w:val="left" w:pos="7095"/>
        </w:tabs>
        <w:rPr>
          <w:sz w:val="28"/>
          <w:szCs w:val="28"/>
        </w:rPr>
      </w:pPr>
      <w:r>
        <w:rPr>
          <w:sz w:val="28"/>
          <w:szCs w:val="28"/>
        </w:rPr>
        <w:t>C_pelanggan</w:t>
      </w:r>
    </w:p>
    <w:p w14:paraId="6627272A" w14:textId="77777777" w:rsidR="00C40509" w:rsidRDefault="00000000">
      <w:pPr>
        <w:tabs>
          <w:tab w:val="left" w:pos="7095"/>
        </w:tabs>
        <w:rPr>
          <w:sz w:val="28"/>
          <w:szCs w:val="28"/>
        </w:rPr>
      </w:pPr>
      <w:r>
        <w:rPr>
          <w:noProof/>
          <w:sz w:val="28"/>
          <w:szCs w:val="28"/>
        </w:rPr>
        <w:drawing>
          <wp:inline distT="0" distB="0" distL="0" distR="0" wp14:anchorId="73B10FC0" wp14:editId="6AB61EBA">
            <wp:extent cx="5066987" cy="3441151"/>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5066987" cy="3441151"/>
                    </a:xfrm>
                    <a:prstGeom prst="rect">
                      <a:avLst/>
                    </a:prstGeom>
                    <a:ln/>
                  </pic:spPr>
                </pic:pic>
              </a:graphicData>
            </a:graphic>
          </wp:inline>
        </w:drawing>
      </w:r>
    </w:p>
    <w:p w14:paraId="071662FC" w14:textId="77777777" w:rsidR="00C40509" w:rsidRDefault="00000000">
      <w:pPr>
        <w:tabs>
          <w:tab w:val="left" w:pos="5700"/>
        </w:tabs>
        <w:rPr>
          <w:sz w:val="28"/>
          <w:szCs w:val="28"/>
        </w:rPr>
      </w:pPr>
      <w:r>
        <w:rPr>
          <w:sz w:val="28"/>
          <w:szCs w:val="28"/>
        </w:rPr>
        <w:t>C_pengguna</w:t>
      </w:r>
    </w:p>
    <w:p w14:paraId="00E0002B" w14:textId="77777777" w:rsidR="00C40509" w:rsidRDefault="00000000">
      <w:pPr>
        <w:tabs>
          <w:tab w:val="left" w:pos="5700"/>
        </w:tabs>
        <w:rPr>
          <w:sz w:val="28"/>
          <w:szCs w:val="28"/>
        </w:rPr>
      </w:pPr>
      <w:r>
        <w:rPr>
          <w:noProof/>
          <w:sz w:val="28"/>
          <w:szCs w:val="28"/>
        </w:rPr>
        <w:drawing>
          <wp:inline distT="0" distB="0" distL="0" distR="0" wp14:anchorId="67C5A7A6" wp14:editId="24BD8298">
            <wp:extent cx="5131437" cy="3726213"/>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5131437" cy="3726213"/>
                    </a:xfrm>
                    <a:prstGeom prst="rect">
                      <a:avLst/>
                    </a:prstGeom>
                    <a:ln/>
                  </pic:spPr>
                </pic:pic>
              </a:graphicData>
            </a:graphic>
          </wp:inline>
        </w:drawing>
      </w:r>
    </w:p>
    <w:p w14:paraId="2C7321F4" w14:textId="77777777" w:rsidR="00C40509" w:rsidRDefault="00000000">
      <w:pPr>
        <w:tabs>
          <w:tab w:val="left" w:pos="1815"/>
        </w:tabs>
        <w:rPr>
          <w:sz w:val="28"/>
          <w:szCs w:val="28"/>
        </w:rPr>
      </w:pPr>
      <w:r>
        <w:rPr>
          <w:noProof/>
          <w:sz w:val="28"/>
          <w:szCs w:val="28"/>
        </w:rPr>
        <w:lastRenderedPageBreak/>
        <w:drawing>
          <wp:inline distT="0" distB="0" distL="0" distR="0" wp14:anchorId="1547BB4B" wp14:editId="7BE8D6F4">
            <wp:extent cx="5198638" cy="3697512"/>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5198638" cy="3697512"/>
                    </a:xfrm>
                    <a:prstGeom prst="rect">
                      <a:avLst/>
                    </a:prstGeom>
                    <a:ln/>
                  </pic:spPr>
                </pic:pic>
              </a:graphicData>
            </a:graphic>
          </wp:inline>
        </w:drawing>
      </w:r>
    </w:p>
    <w:p w14:paraId="57EA4730" w14:textId="77777777" w:rsidR="00C40509" w:rsidRDefault="00C40509">
      <w:pPr>
        <w:tabs>
          <w:tab w:val="left" w:pos="1815"/>
        </w:tabs>
        <w:rPr>
          <w:sz w:val="28"/>
          <w:szCs w:val="28"/>
        </w:rPr>
      </w:pPr>
    </w:p>
    <w:p w14:paraId="51B9CE98" w14:textId="77777777" w:rsidR="00C40509" w:rsidRDefault="00000000">
      <w:pPr>
        <w:tabs>
          <w:tab w:val="left" w:pos="1815"/>
        </w:tabs>
        <w:rPr>
          <w:sz w:val="28"/>
          <w:szCs w:val="28"/>
        </w:rPr>
      </w:pPr>
      <w:r>
        <w:rPr>
          <w:sz w:val="28"/>
          <w:szCs w:val="28"/>
        </w:rPr>
        <w:t>C_produk</w:t>
      </w:r>
      <w:r>
        <w:rPr>
          <w:noProof/>
          <w:sz w:val="28"/>
          <w:szCs w:val="28"/>
        </w:rPr>
        <w:drawing>
          <wp:inline distT="0" distB="0" distL="0" distR="0" wp14:anchorId="2E8B3D03" wp14:editId="2EB064FF">
            <wp:extent cx="5095505" cy="3628378"/>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5095505" cy="3628378"/>
                    </a:xfrm>
                    <a:prstGeom prst="rect">
                      <a:avLst/>
                    </a:prstGeom>
                    <a:ln/>
                  </pic:spPr>
                </pic:pic>
              </a:graphicData>
            </a:graphic>
          </wp:inline>
        </w:drawing>
      </w:r>
    </w:p>
    <w:p w14:paraId="603790C2" w14:textId="77777777" w:rsidR="00C40509" w:rsidRDefault="00000000">
      <w:pPr>
        <w:tabs>
          <w:tab w:val="left" w:pos="1815"/>
        </w:tabs>
        <w:rPr>
          <w:sz w:val="28"/>
          <w:szCs w:val="28"/>
        </w:rPr>
      </w:pPr>
      <w:r>
        <w:rPr>
          <w:noProof/>
          <w:sz w:val="28"/>
          <w:szCs w:val="28"/>
        </w:rPr>
        <w:lastRenderedPageBreak/>
        <w:drawing>
          <wp:inline distT="0" distB="0" distL="0" distR="0" wp14:anchorId="401F5A5C" wp14:editId="0DDA5F74">
            <wp:extent cx="5142942" cy="3817767"/>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5142942" cy="3817767"/>
                    </a:xfrm>
                    <a:prstGeom prst="rect">
                      <a:avLst/>
                    </a:prstGeom>
                    <a:ln/>
                  </pic:spPr>
                </pic:pic>
              </a:graphicData>
            </a:graphic>
          </wp:inline>
        </w:drawing>
      </w:r>
    </w:p>
    <w:p w14:paraId="4EB93FC3" w14:textId="77777777" w:rsidR="00C40509" w:rsidRDefault="00C40509">
      <w:pPr>
        <w:tabs>
          <w:tab w:val="left" w:pos="1815"/>
        </w:tabs>
        <w:rPr>
          <w:sz w:val="28"/>
          <w:szCs w:val="28"/>
        </w:rPr>
      </w:pPr>
    </w:p>
    <w:p w14:paraId="33CFFB26" w14:textId="77777777" w:rsidR="00C40509" w:rsidRDefault="00C40509">
      <w:pPr>
        <w:tabs>
          <w:tab w:val="left" w:pos="1815"/>
        </w:tabs>
        <w:rPr>
          <w:sz w:val="28"/>
          <w:szCs w:val="28"/>
        </w:rPr>
      </w:pPr>
    </w:p>
    <w:p w14:paraId="4CE2BC71" w14:textId="77777777" w:rsidR="00C40509" w:rsidRDefault="00C40509">
      <w:pPr>
        <w:tabs>
          <w:tab w:val="left" w:pos="1815"/>
        </w:tabs>
        <w:rPr>
          <w:sz w:val="28"/>
          <w:szCs w:val="28"/>
        </w:rPr>
      </w:pPr>
    </w:p>
    <w:p w14:paraId="31641A83" w14:textId="77777777" w:rsidR="00C40509" w:rsidRDefault="00C40509">
      <w:pPr>
        <w:tabs>
          <w:tab w:val="left" w:pos="1815"/>
        </w:tabs>
        <w:rPr>
          <w:sz w:val="28"/>
          <w:szCs w:val="28"/>
        </w:rPr>
      </w:pPr>
    </w:p>
    <w:p w14:paraId="6859D6CC" w14:textId="77777777" w:rsidR="00C40509" w:rsidRDefault="00C40509">
      <w:pPr>
        <w:tabs>
          <w:tab w:val="left" w:pos="1815"/>
        </w:tabs>
        <w:rPr>
          <w:sz w:val="28"/>
          <w:szCs w:val="28"/>
        </w:rPr>
      </w:pPr>
    </w:p>
    <w:p w14:paraId="59924DB0" w14:textId="77777777" w:rsidR="00C40509" w:rsidRDefault="00C40509">
      <w:pPr>
        <w:tabs>
          <w:tab w:val="left" w:pos="1815"/>
        </w:tabs>
        <w:rPr>
          <w:sz w:val="28"/>
          <w:szCs w:val="28"/>
        </w:rPr>
      </w:pPr>
    </w:p>
    <w:p w14:paraId="5CBB4342" w14:textId="77777777" w:rsidR="00C40509" w:rsidRDefault="00C40509">
      <w:pPr>
        <w:tabs>
          <w:tab w:val="left" w:pos="1815"/>
        </w:tabs>
        <w:rPr>
          <w:sz w:val="28"/>
          <w:szCs w:val="28"/>
        </w:rPr>
      </w:pPr>
    </w:p>
    <w:p w14:paraId="17103184" w14:textId="77777777" w:rsidR="00C40509" w:rsidRDefault="00C40509">
      <w:pPr>
        <w:tabs>
          <w:tab w:val="left" w:pos="1815"/>
        </w:tabs>
        <w:rPr>
          <w:sz w:val="28"/>
          <w:szCs w:val="28"/>
        </w:rPr>
      </w:pPr>
    </w:p>
    <w:p w14:paraId="63485610" w14:textId="77777777" w:rsidR="00C40509" w:rsidRDefault="00C40509">
      <w:pPr>
        <w:tabs>
          <w:tab w:val="left" w:pos="1815"/>
        </w:tabs>
        <w:rPr>
          <w:sz w:val="28"/>
          <w:szCs w:val="28"/>
        </w:rPr>
      </w:pPr>
    </w:p>
    <w:p w14:paraId="691A9E18" w14:textId="77777777" w:rsidR="00C40509" w:rsidRDefault="00C40509">
      <w:pPr>
        <w:tabs>
          <w:tab w:val="left" w:pos="1815"/>
        </w:tabs>
        <w:rPr>
          <w:sz w:val="28"/>
          <w:szCs w:val="28"/>
        </w:rPr>
      </w:pPr>
    </w:p>
    <w:p w14:paraId="3D2FE958" w14:textId="77777777" w:rsidR="00C40509" w:rsidRDefault="00C40509">
      <w:pPr>
        <w:tabs>
          <w:tab w:val="left" w:pos="1815"/>
        </w:tabs>
        <w:rPr>
          <w:sz w:val="28"/>
          <w:szCs w:val="28"/>
        </w:rPr>
      </w:pPr>
    </w:p>
    <w:p w14:paraId="72179AA6" w14:textId="77777777" w:rsidR="00C40509" w:rsidRDefault="00C40509">
      <w:pPr>
        <w:tabs>
          <w:tab w:val="left" w:pos="1815"/>
        </w:tabs>
        <w:rPr>
          <w:sz w:val="28"/>
          <w:szCs w:val="28"/>
        </w:rPr>
      </w:pPr>
    </w:p>
    <w:p w14:paraId="0E94CFAA" w14:textId="77777777" w:rsidR="00C40509" w:rsidRDefault="00C40509">
      <w:pPr>
        <w:tabs>
          <w:tab w:val="left" w:pos="1815"/>
        </w:tabs>
        <w:rPr>
          <w:sz w:val="28"/>
          <w:szCs w:val="28"/>
        </w:rPr>
      </w:pPr>
    </w:p>
    <w:p w14:paraId="7DEF5BE2" w14:textId="77777777" w:rsidR="00C40509" w:rsidRDefault="00C40509">
      <w:pPr>
        <w:tabs>
          <w:tab w:val="left" w:pos="1815"/>
        </w:tabs>
        <w:rPr>
          <w:sz w:val="28"/>
          <w:szCs w:val="28"/>
        </w:rPr>
      </w:pPr>
    </w:p>
    <w:p w14:paraId="62A4F6F8" w14:textId="77777777" w:rsidR="00C40509" w:rsidRDefault="00C40509">
      <w:pPr>
        <w:tabs>
          <w:tab w:val="left" w:pos="1815"/>
        </w:tabs>
        <w:rPr>
          <w:sz w:val="28"/>
          <w:szCs w:val="28"/>
        </w:rPr>
      </w:pPr>
    </w:p>
    <w:p w14:paraId="6DA36A53" w14:textId="77777777" w:rsidR="00C40509" w:rsidRDefault="00000000">
      <w:pPr>
        <w:tabs>
          <w:tab w:val="left" w:pos="1815"/>
        </w:tabs>
        <w:rPr>
          <w:sz w:val="28"/>
          <w:szCs w:val="28"/>
        </w:rPr>
      </w:pPr>
      <w:r>
        <w:rPr>
          <w:sz w:val="28"/>
          <w:szCs w:val="28"/>
        </w:rPr>
        <w:lastRenderedPageBreak/>
        <w:t>C.transaksi</w:t>
      </w:r>
    </w:p>
    <w:p w14:paraId="3132D103" w14:textId="77777777" w:rsidR="00C40509" w:rsidRDefault="00000000">
      <w:pPr>
        <w:tabs>
          <w:tab w:val="left" w:pos="1815"/>
        </w:tabs>
        <w:rPr>
          <w:sz w:val="28"/>
          <w:szCs w:val="28"/>
        </w:rPr>
      </w:pPr>
      <w:r>
        <w:rPr>
          <w:noProof/>
          <w:sz w:val="28"/>
          <w:szCs w:val="28"/>
        </w:rPr>
        <w:drawing>
          <wp:inline distT="0" distB="0" distL="0" distR="0" wp14:anchorId="0D8CAB6D" wp14:editId="6899369B">
            <wp:extent cx="5731510" cy="4255135"/>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731510" cy="4255135"/>
                    </a:xfrm>
                    <a:prstGeom prst="rect">
                      <a:avLst/>
                    </a:prstGeom>
                    <a:ln/>
                  </pic:spPr>
                </pic:pic>
              </a:graphicData>
            </a:graphic>
          </wp:inline>
        </w:drawing>
      </w:r>
      <w:r>
        <w:rPr>
          <w:noProof/>
          <w:sz w:val="28"/>
          <w:szCs w:val="28"/>
        </w:rPr>
        <w:drawing>
          <wp:inline distT="0" distB="0" distL="0" distR="0" wp14:anchorId="58D0D97C" wp14:editId="5F344994">
            <wp:extent cx="5731510" cy="4255135"/>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731510" cy="4255135"/>
                    </a:xfrm>
                    <a:prstGeom prst="rect">
                      <a:avLst/>
                    </a:prstGeom>
                    <a:ln/>
                  </pic:spPr>
                </pic:pic>
              </a:graphicData>
            </a:graphic>
          </wp:inline>
        </w:drawing>
      </w:r>
    </w:p>
    <w:p w14:paraId="0589386F" w14:textId="77777777" w:rsidR="00C40509" w:rsidRDefault="00000000">
      <w:pPr>
        <w:tabs>
          <w:tab w:val="left" w:pos="1815"/>
        </w:tabs>
        <w:rPr>
          <w:sz w:val="28"/>
          <w:szCs w:val="28"/>
        </w:rPr>
      </w:pPr>
      <w:r>
        <w:rPr>
          <w:noProof/>
          <w:sz w:val="28"/>
          <w:szCs w:val="28"/>
        </w:rPr>
        <w:lastRenderedPageBreak/>
        <w:drawing>
          <wp:inline distT="0" distB="0" distL="0" distR="0" wp14:anchorId="73F7A34E" wp14:editId="7E40E0CB">
            <wp:extent cx="5731510" cy="425069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6"/>
                    <a:srcRect/>
                    <a:stretch>
                      <a:fillRect/>
                    </a:stretch>
                  </pic:blipFill>
                  <pic:spPr>
                    <a:xfrm>
                      <a:off x="0" y="0"/>
                      <a:ext cx="5731510" cy="4250690"/>
                    </a:xfrm>
                    <a:prstGeom prst="rect">
                      <a:avLst/>
                    </a:prstGeom>
                    <a:ln/>
                  </pic:spPr>
                </pic:pic>
              </a:graphicData>
            </a:graphic>
          </wp:inline>
        </w:drawing>
      </w:r>
      <w:r>
        <w:rPr>
          <w:noProof/>
          <w:sz w:val="28"/>
          <w:szCs w:val="28"/>
        </w:rPr>
        <w:drawing>
          <wp:inline distT="0" distB="0" distL="0" distR="0" wp14:anchorId="19FCB686" wp14:editId="0EF2E004">
            <wp:extent cx="5731510" cy="2118360"/>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5731510" cy="2118360"/>
                    </a:xfrm>
                    <a:prstGeom prst="rect">
                      <a:avLst/>
                    </a:prstGeom>
                    <a:ln/>
                  </pic:spPr>
                </pic:pic>
              </a:graphicData>
            </a:graphic>
          </wp:inline>
        </w:drawing>
      </w:r>
    </w:p>
    <w:p w14:paraId="7C46B3B7" w14:textId="77777777" w:rsidR="00C40509" w:rsidRDefault="00C40509">
      <w:pPr>
        <w:rPr>
          <w:sz w:val="28"/>
          <w:szCs w:val="28"/>
        </w:rPr>
      </w:pPr>
    </w:p>
    <w:p w14:paraId="3F6978EE" w14:textId="77777777" w:rsidR="00C40509" w:rsidRDefault="00000000">
      <w:pPr>
        <w:jc w:val="center"/>
        <w:rPr>
          <w:sz w:val="28"/>
          <w:szCs w:val="28"/>
        </w:rPr>
      </w:pPr>
      <w:r>
        <w:rPr>
          <w:noProof/>
          <w:sz w:val="28"/>
          <w:szCs w:val="28"/>
        </w:rPr>
        <w:lastRenderedPageBreak/>
        <w:drawing>
          <wp:inline distT="0" distB="0" distL="0" distR="0" wp14:anchorId="1688A8D0" wp14:editId="13C0DF40">
            <wp:extent cx="5114852" cy="3772993"/>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8"/>
                    <a:srcRect/>
                    <a:stretch>
                      <a:fillRect/>
                    </a:stretch>
                  </pic:blipFill>
                  <pic:spPr>
                    <a:xfrm>
                      <a:off x="0" y="0"/>
                      <a:ext cx="5114852" cy="3772993"/>
                    </a:xfrm>
                    <a:prstGeom prst="rect">
                      <a:avLst/>
                    </a:prstGeom>
                    <a:ln/>
                  </pic:spPr>
                </pic:pic>
              </a:graphicData>
            </a:graphic>
          </wp:inline>
        </w:drawing>
      </w:r>
    </w:p>
    <w:p w14:paraId="4C510945" w14:textId="77777777" w:rsidR="00C40509" w:rsidRDefault="00000000" w:rsidP="00C40509">
      <w:pPr>
        <w:rPr>
          <w:sz w:val="28"/>
          <w:szCs w:val="28"/>
        </w:rPr>
        <w:pPrChange w:id="0" w:author="Saya" w:date="2023-03-13T09:15:00Z">
          <w:pPr>
            <w:jc w:val="center"/>
          </w:pPr>
        </w:pPrChange>
      </w:pPr>
      <w:r>
        <w:rPr>
          <w:sz w:val="28"/>
          <w:szCs w:val="28"/>
        </w:rPr>
        <w:t>R_login</w:t>
      </w:r>
    </w:p>
    <w:p w14:paraId="5BDD687E" w14:textId="77777777" w:rsidR="00C40509" w:rsidRDefault="00000000">
      <w:pPr>
        <w:jc w:val="center"/>
        <w:rPr>
          <w:sz w:val="28"/>
          <w:szCs w:val="28"/>
        </w:rPr>
      </w:pPr>
      <w:r>
        <w:rPr>
          <w:noProof/>
          <w:sz w:val="28"/>
          <w:szCs w:val="28"/>
        </w:rPr>
        <w:drawing>
          <wp:inline distT="0" distB="0" distL="0" distR="0" wp14:anchorId="694149C1" wp14:editId="08B7511A">
            <wp:extent cx="5731510" cy="4407535"/>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8"/>
                    <a:srcRect/>
                    <a:stretch>
                      <a:fillRect/>
                    </a:stretch>
                  </pic:blipFill>
                  <pic:spPr>
                    <a:xfrm>
                      <a:off x="0" y="0"/>
                      <a:ext cx="5731510" cy="4407535"/>
                    </a:xfrm>
                    <a:prstGeom prst="rect">
                      <a:avLst/>
                    </a:prstGeom>
                    <a:ln/>
                  </pic:spPr>
                </pic:pic>
              </a:graphicData>
            </a:graphic>
          </wp:inline>
        </w:drawing>
      </w:r>
    </w:p>
    <w:p w14:paraId="57FE8E1A" w14:textId="77777777" w:rsidR="00C40509" w:rsidRDefault="00000000" w:rsidP="00C40509">
      <w:pPr>
        <w:rPr>
          <w:sz w:val="28"/>
          <w:szCs w:val="28"/>
        </w:rPr>
        <w:pPrChange w:id="1" w:author="Saya" w:date="2023-03-13T09:15:00Z">
          <w:pPr>
            <w:jc w:val="center"/>
          </w:pPr>
        </w:pPrChange>
      </w:pPr>
      <w:r>
        <w:rPr>
          <w:sz w:val="28"/>
          <w:szCs w:val="28"/>
        </w:rPr>
        <w:lastRenderedPageBreak/>
        <w:t>R_outlet</w:t>
      </w:r>
    </w:p>
    <w:p w14:paraId="5B9E5D9A" w14:textId="77777777" w:rsidR="00C40509" w:rsidRDefault="00000000">
      <w:pPr>
        <w:jc w:val="center"/>
        <w:rPr>
          <w:sz w:val="28"/>
          <w:szCs w:val="28"/>
        </w:rPr>
      </w:pPr>
      <w:r>
        <w:rPr>
          <w:noProof/>
          <w:sz w:val="28"/>
          <w:szCs w:val="28"/>
        </w:rPr>
        <w:drawing>
          <wp:inline distT="0" distB="0" distL="0" distR="0" wp14:anchorId="7BAEF9B4" wp14:editId="02AE757E">
            <wp:extent cx="5731510" cy="7078345"/>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9"/>
                    <a:srcRect/>
                    <a:stretch>
                      <a:fillRect/>
                    </a:stretch>
                  </pic:blipFill>
                  <pic:spPr>
                    <a:xfrm>
                      <a:off x="0" y="0"/>
                      <a:ext cx="5731510" cy="7078345"/>
                    </a:xfrm>
                    <a:prstGeom prst="rect">
                      <a:avLst/>
                    </a:prstGeom>
                    <a:ln/>
                  </pic:spPr>
                </pic:pic>
              </a:graphicData>
            </a:graphic>
          </wp:inline>
        </w:drawing>
      </w:r>
    </w:p>
    <w:p w14:paraId="6579B4D6" w14:textId="77777777" w:rsidR="00C40509" w:rsidRDefault="00C40509">
      <w:pPr>
        <w:jc w:val="center"/>
        <w:rPr>
          <w:sz w:val="28"/>
          <w:szCs w:val="28"/>
        </w:rPr>
      </w:pPr>
    </w:p>
    <w:p w14:paraId="091B520F" w14:textId="77777777" w:rsidR="00C40509" w:rsidRDefault="00C40509">
      <w:pPr>
        <w:jc w:val="center"/>
        <w:rPr>
          <w:sz w:val="28"/>
          <w:szCs w:val="28"/>
        </w:rPr>
      </w:pPr>
    </w:p>
    <w:p w14:paraId="7827B488" w14:textId="77777777" w:rsidR="00C40509" w:rsidRDefault="00C40509">
      <w:pPr>
        <w:jc w:val="center"/>
        <w:rPr>
          <w:sz w:val="28"/>
          <w:szCs w:val="28"/>
        </w:rPr>
      </w:pPr>
    </w:p>
    <w:p w14:paraId="2645B042" w14:textId="77777777" w:rsidR="00C40509" w:rsidRDefault="00C40509">
      <w:pPr>
        <w:jc w:val="center"/>
        <w:rPr>
          <w:sz w:val="28"/>
          <w:szCs w:val="28"/>
        </w:rPr>
      </w:pPr>
    </w:p>
    <w:p w14:paraId="5A87885A" w14:textId="77777777" w:rsidR="00C40509" w:rsidRDefault="00000000" w:rsidP="00C40509">
      <w:pPr>
        <w:rPr>
          <w:sz w:val="28"/>
          <w:szCs w:val="28"/>
        </w:rPr>
        <w:pPrChange w:id="2" w:author="Saya" w:date="2023-03-13T09:15:00Z">
          <w:pPr>
            <w:jc w:val="center"/>
          </w:pPr>
        </w:pPrChange>
      </w:pPr>
      <w:r>
        <w:rPr>
          <w:sz w:val="28"/>
          <w:szCs w:val="28"/>
        </w:rPr>
        <w:lastRenderedPageBreak/>
        <w:t>R_pelanggan</w:t>
      </w:r>
    </w:p>
    <w:p w14:paraId="1C86BD43" w14:textId="77777777" w:rsidR="00C40509" w:rsidRDefault="00000000">
      <w:pPr>
        <w:jc w:val="center"/>
        <w:rPr>
          <w:sz w:val="28"/>
          <w:szCs w:val="28"/>
        </w:rPr>
      </w:pPr>
      <w:r>
        <w:rPr>
          <w:noProof/>
          <w:sz w:val="28"/>
          <w:szCs w:val="28"/>
        </w:rPr>
        <w:drawing>
          <wp:inline distT="0" distB="0" distL="0" distR="0" wp14:anchorId="79DE0310" wp14:editId="55288808">
            <wp:extent cx="5731510" cy="595122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5731510" cy="5951220"/>
                    </a:xfrm>
                    <a:prstGeom prst="rect">
                      <a:avLst/>
                    </a:prstGeom>
                    <a:ln/>
                  </pic:spPr>
                </pic:pic>
              </a:graphicData>
            </a:graphic>
          </wp:inline>
        </w:drawing>
      </w:r>
    </w:p>
    <w:p w14:paraId="781781A3" w14:textId="77777777" w:rsidR="00C40509" w:rsidRDefault="00C40509">
      <w:pPr>
        <w:jc w:val="center"/>
        <w:rPr>
          <w:sz w:val="28"/>
          <w:szCs w:val="28"/>
        </w:rPr>
      </w:pPr>
    </w:p>
    <w:p w14:paraId="38D5434D" w14:textId="77777777" w:rsidR="00C40509" w:rsidRDefault="00C40509">
      <w:pPr>
        <w:jc w:val="center"/>
        <w:rPr>
          <w:sz w:val="28"/>
          <w:szCs w:val="28"/>
        </w:rPr>
      </w:pPr>
    </w:p>
    <w:p w14:paraId="6883A8D4" w14:textId="77777777" w:rsidR="00C40509" w:rsidRDefault="00C40509">
      <w:pPr>
        <w:jc w:val="center"/>
        <w:rPr>
          <w:sz w:val="28"/>
          <w:szCs w:val="28"/>
        </w:rPr>
      </w:pPr>
    </w:p>
    <w:p w14:paraId="1DF0AE46" w14:textId="77777777" w:rsidR="00C40509" w:rsidRDefault="00C40509">
      <w:pPr>
        <w:jc w:val="center"/>
        <w:rPr>
          <w:sz w:val="28"/>
          <w:szCs w:val="28"/>
        </w:rPr>
      </w:pPr>
    </w:p>
    <w:p w14:paraId="355A846E" w14:textId="77777777" w:rsidR="00C40509" w:rsidRDefault="00C40509">
      <w:pPr>
        <w:jc w:val="center"/>
        <w:rPr>
          <w:sz w:val="28"/>
          <w:szCs w:val="28"/>
        </w:rPr>
      </w:pPr>
    </w:p>
    <w:p w14:paraId="6C9730FF" w14:textId="77777777" w:rsidR="00C40509" w:rsidRDefault="00C40509">
      <w:pPr>
        <w:jc w:val="center"/>
        <w:rPr>
          <w:sz w:val="28"/>
          <w:szCs w:val="28"/>
        </w:rPr>
      </w:pPr>
    </w:p>
    <w:p w14:paraId="7F3F99F3" w14:textId="77777777" w:rsidR="00C40509" w:rsidRDefault="00C40509">
      <w:pPr>
        <w:jc w:val="center"/>
        <w:rPr>
          <w:sz w:val="28"/>
          <w:szCs w:val="28"/>
        </w:rPr>
      </w:pPr>
    </w:p>
    <w:p w14:paraId="4601EE19" w14:textId="77777777" w:rsidR="00C40509" w:rsidRDefault="00000000" w:rsidP="00C40509">
      <w:pPr>
        <w:rPr>
          <w:sz w:val="28"/>
          <w:szCs w:val="28"/>
        </w:rPr>
        <w:pPrChange w:id="3" w:author="Saya" w:date="2023-03-13T09:15:00Z">
          <w:pPr>
            <w:jc w:val="center"/>
          </w:pPr>
        </w:pPrChange>
      </w:pPr>
      <w:r>
        <w:rPr>
          <w:sz w:val="28"/>
          <w:szCs w:val="28"/>
        </w:rPr>
        <w:lastRenderedPageBreak/>
        <w:t>R_pengguna</w:t>
      </w:r>
    </w:p>
    <w:p w14:paraId="5318016F" w14:textId="77777777" w:rsidR="00C40509" w:rsidRDefault="00000000">
      <w:pPr>
        <w:jc w:val="center"/>
        <w:rPr>
          <w:sz w:val="28"/>
          <w:szCs w:val="28"/>
        </w:rPr>
      </w:pPr>
      <w:r>
        <w:rPr>
          <w:noProof/>
          <w:sz w:val="28"/>
          <w:szCs w:val="28"/>
        </w:rPr>
        <w:drawing>
          <wp:inline distT="0" distB="0" distL="0" distR="0" wp14:anchorId="0EF77832" wp14:editId="46CACF1C">
            <wp:extent cx="5731510" cy="6226175"/>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1"/>
                    <a:srcRect/>
                    <a:stretch>
                      <a:fillRect/>
                    </a:stretch>
                  </pic:blipFill>
                  <pic:spPr>
                    <a:xfrm>
                      <a:off x="0" y="0"/>
                      <a:ext cx="5731510" cy="6226175"/>
                    </a:xfrm>
                    <a:prstGeom prst="rect">
                      <a:avLst/>
                    </a:prstGeom>
                    <a:ln/>
                  </pic:spPr>
                </pic:pic>
              </a:graphicData>
            </a:graphic>
          </wp:inline>
        </w:drawing>
      </w:r>
    </w:p>
    <w:p w14:paraId="5AFBDCAF" w14:textId="77777777" w:rsidR="00C40509" w:rsidRDefault="00C40509">
      <w:pPr>
        <w:jc w:val="center"/>
        <w:rPr>
          <w:sz w:val="28"/>
          <w:szCs w:val="28"/>
        </w:rPr>
      </w:pPr>
    </w:p>
    <w:p w14:paraId="0B4E0BDB" w14:textId="77777777" w:rsidR="00C40509" w:rsidRDefault="00C40509">
      <w:pPr>
        <w:jc w:val="center"/>
        <w:rPr>
          <w:sz w:val="28"/>
          <w:szCs w:val="28"/>
        </w:rPr>
      </w:pPr>
    </w:p>
    <w:p w14:paraId="4C2981B6" w14:textId="77777777" w:rsidR="00C40509" w:rsidRDefault="00C40509">
      <w:pPr>
        <w:jc w:val="center"/>
        <w:rPr>
          <w:sz w:val="28"/>
          <w:szCs w:val="28"/>
        </w:rPr>
      </w:pPr>
    </w:p>
    <w:p w14:paraId="6F6202F3" w14:textId="77777777" w:rsidR="00C40509" w:rsidRDefault="00C40509">
      <w:pPr>
        <w:jc w:val="center"/>
        <w:rPr>
          <w:sz w:val="28"/>
          <w:szCs w:val="28"/>
        </w:rPr>
      </w:pPr>
    </w:p>
    <w:p w14:paraId="1E180A55" w14:textId="77777777" w:rsidR="00C40509" w:rsidRDefault="00C40509">
      <w:pPr>
        <w:jc w:val="center"/>
        <w:rPr>
          <w:sz w:val="28"/>
          <w:szCs w:val="28"/>
        </w:rPr>
      </w:pPr>
    </w:p>
    <w:p w14:paraId="1B5121A5" w14:textId="77777777" w:rsidR="00C40509" w:rsidRDefault="00C40509">
      <w:pPr>
        <w:jc w:val="center"/>
        <w:rPr>
          <w:sz w:val="28"/>
          <w:szCs w:val="28"/>
        </w:rPr>
      </w:pPr>
    </w:p>
    <w:p w14:paraId="1284645A" w14:textId="77777777" w:rsidR="00C40509" w:rsidRDefault="00000000" w:rsidP="00C40509">
      <w:pPr>
        <w:rPr>
          <w:sz w:val="28"/>
          <w:szCs w:val="28"/>
        </w:rPr>
        <w:pPrChange w:id="4" w:author="Saya" w:date="2023-03-13T09:15:00Z">
          <w:pPr>
            <w:jc w:val="center"/>
          </w:pPr>
        </w:pPrChange>
      </w:pPr>
      <w:r>
        <w:rPr>
          <w:sz w:val="28"/>
          <w:szCs w:val="28"/>
        </w:rPr>
        <w:lastRenderedPageBreak/>
        <w:t>R_produk</w:t>
      </w:r>
    </w:p>
    <w:p w14:paraId="7C0A8704" w14:textId="77777777" w:rsidR="00C40509" w:rsidRDefault="00000000">
      <w:pPr>
        <w:jc w:val="center"/>
        <w:rPr>
          <w:sz w:val="28"/>
          <w:szCs w:val="28"/>
        </w:rPr>
      </w:pPr>
      <w:r>
        <w:rPr>
          <w:noProof/>
          <w:sz w:val="28"/>
          <w:szCs w:val="28"/>
        </w:rPr>
        <w:drawing>
          <wp:inline distT="0" distB="0" distL="0" distR="0" wp14:anchorId="6D7840CF" wp14:editId="395B24A9">
            <wp:extent cx="5731510" cy="6685278"/>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2"/>
                    <a:srcRect/>
                    <a:stretch>
                      <a:fillRect/>
                    </a:stretch>
                  </pic:blipFill>
                  <pic:spPr>
                    <a:xfrm>
                      <a:off x="0" y="0"/>
                      <a:ext cx="5731510" cy="6685278"/>
                    </a:xfrm>
                    <a:prstGeom prst="rect">
                      <a:avLst/>
                    </a:prstGeom>
                    <a:ln/>
                  </pic:spPr>
                </pic:pic>
              </a:graphicData>
            </a:graphic>
          </wp:inline>
        </w:drawing>
      </w:r>
    </w:p>
    <w:p w14:paraId="3AEA98BE" w14:textId="77777777" w:rsidR="00C40509" w:rsidRDefault="00C40509">
      <w:pPr>
        <w:jc w:val="center"/>
        <w:rPr>
          <w:sz w:val="28"/>
          <w:szCs w:val="28"/>
        </w:rPr>
      </w:pPr>
    </w:p>
    <w:p w14:paraId="54F28744" w14:textId="77777777" w:rsidR="00C40509" w:rsidRDefault="00C40509">
      <w:pPr>
        <w:jc w:val="center"/>
        <w:rPr>
          <w:sz w:val="28"/>
          <w:szCs w:val="28"/>
        </w:rPr>
      </w:pPr>
    </w:p>
    <w:p w14:paraId="773C1829" w14:textId="77777777" w:rsidR="00C40509" w:rsidRDefault="00C40509">
      <w:pPr>
        <w:jc w:val="center"/>
        <w:rPr>
          <w:sz w:val="28"/>
          <w:szCs w:val="28"/>
        </w:rPr>
      </w:pPr>
    </w:p>
    <w:p w14:paraId="5777E2A4" w14:textId="77777777" w:rsidR="00C40509" w:rsidRDefault="00C40509">
      <w:pPr>
        <w:jc w:val="center"/>
        <w:rPr>
          <w:sz w:val="28"/>
          <w:szCs w:val="28"/>
        </w:rPr>
      </w:pPr>
    </w:p>
    <w:p w14:paraId="2D3E9043" w14:textId="77777777" w:rsidR="00C40509" w:rsidRDefault="00C40509">
      <w:pPr>
        <w:jc w:val="center"/>
        <w:rPr>
          <w:sz w:val="28"/>
          <w:szCs w:val="28"/>
        </w:rPr>
      </w:pPr>
    </w:p>
    <w:p w14:paraId="54311648" w14:textId="77777777" w:rsidR="00C40509" w:rsidRDefault="00000000" w:rsidP="00C40509">
      <w:pPr>
        <w:rPr>
          <w:sz w:val="28"/>
          <w:szCs w:val="28"/>
        </w:rPr>
        <w:pPrChange w:id="5" w:author="Saya" w:date="2023-03-13T09:16:00Z">
          <w:pPr>
            <w:jc w:val="center"/>
          </w:pPr>
        </w:pPrChange>
      </w:pPr>
      <w:r>
        <w:rPr>
          <w:sz w:val="28"/>
          <w:szCs w:val="28"/>
        </w:rPr>
        <w:lastRenderedPageBreak/>
        <w:t>R_transaksi</w:t>
      </w:r>
    </w:p>
    <w:p w14:paraId="7A30ADFB" w14:textId="77777777" w:rsidR="00C40509" w:rsidRDefault="00000000">
      <w:pPr>
        <w:jc w:val="center"/>
        <w:rPr>
          <w:sz w:val="28"/>
          <w:szCs w:val="28"/>
        </w:rPr>
      </w:pPr>
      <w:r>
        <w:rPr>
          <w:noProof/>
          <w:sz w:val="28"/>
          <w:szCs w:val="28"/>
        </w:rPr>
        <w:drawing>
          <wp:inline distT="0" distB="0" distL="0" distR="0" wp14:anchorId="789A2AC0" wp14:editId="4D671344">
            <wp:extent cx="5731510" cy="51181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3"/>
                    <a:srcRect/>
                    <a:stretch>
                      <a:fillRect/>
                    </a:stretch>
                  </pic:blipFill>
                  <pic:spPr>
                    <a:xfrm>
                      <a:off x="0" y="0"/>
                      <a:ext cx="5731510" cy="5118100"/>
                    </a:xfrm>
                    <a:prstGeom prst="rect">
                      <a:avLst/>
                    </a:prstGeom>
                    <a:ln/>
                  </pic:spPr>
                </pic:pic>
              </a:graphicData>
            </a:graphic>
          </wp:inline>
        </w:drawing>
      </w:r>
    </w:p>
    <w:p w14:paraId="388F709E" w14:textId="77777777" w:rsidR="00C40509" w:rsidRDefault="00C40509">
      <w:pPr>
        <w:jc w:val="center"/>
        <w:rPr>
          <w:sz w:val="28"/>
          <w:szCs w:val="28"/>
        </w:rPr>
      </w:pPr>
    </w:p>
    <w:p w14:paraId="71E02FBE" w14:textId="77777777" w:rsidR="00C40509" w:rsidRDefault="00C40509">
      <w:pPr>
        <w:jc w:val="center"/>
        <w:rPr>
          <w:sz w:val="28"/>
          <w:szCs w:val="28"/>
        </w:rPr>
      </w:pPr>
    </w:p>
    <w:p w14:paraId="40947DC4" w14:textId="77777777" w:rsidR="00C40509" w:rsidRDefault="00C40509">
      <w:pPr>
        <w:jc w:val="center"/>
        <w:rPr>
          <w:sz w:val="28"/>
          <w:szCs w:val="28"/>
        </w:rPr>
      </w:pPr>
    </w:p>
    <w:p w14:paraId="1BA997DB" w14:textId="77777777" w:rsidR="00C40509" w:rsidRDefault="00C40509">
      <w:pPr>
        <w:jc w:val="center"/>
        <w:rPr>
          <w:sz w:val="28"/>
          <w:szCs w:val="28"/>
        </w:rPr>
      </w:pPr>
    </w:p>
    <w:p w14:paraId="54336341" w14:textId="77777777" w:rsidR="00C40509" w:rsidRDefault="00C40509">
      <w:pPr>
        <w:jc w:val="center"/>
        <w:rPr>
          <w:sz w:val="28"/>
          <w:szCs w:val="28"/>
        </w:rPr>
      </w:pPr>
    </w:p>
    <w:p w14:paraId="5273A561" w14:textId="77777777" w:rsidR="00C40509" w:rsidRDefault="00C40509">
      <w:pPr>
        <w:jc w:val="center"/>
        <w:rPr>
          <w:sz w:val="28"/>
          <w:szCs w:val="28"/>
        </w:rPr>
      </w:pPr>
    </w:p>
    <w:p w14:paraId="399C623D" w14:textId="77777777" w:rsidR="00C40509" w:rsidRDefault="00C40509">
      <w:pPr>
        <w:jc w:val="center"/>
        <w:rPr>
          <w:sz w:val="28"/>
          <w:szCs w:val="28"/>
        </w:rPr>
      </w:pPr>
    </w:p>
    <w:p w14:paraId="3F719C7F" w14:textId="77777777" w:rsidR="00C40509" w:rsidRDefault="00C40509">
      <w:pPr>
        <w:jc w:val="center"/>
        <w:rPr>
          <w:sz w:val="28"/>
          <w:szCs w:val="28"/>
        </w:rPr>
      </w:pPr>
    </w:p>
    <w:p w14:paraId="048D81EB" w14:textId="77777777" w:rsidR="00C40509" w:rsidRDefault="00C40509">
      <w:pPr>
        <w:jc w:val="center"/>
        <w:rPr>
          <w:sz w:val="28"/>
          <w:szCs w:val="28"/>
        </w:rPr>
      </w:pPr>
    </w:p>
    <w:p w14:paraId="43BDB650" w14:textId="77777777" w:rsidR="00C40509" w:rsidRDefault="00C40509">
      <w:pPr>
        <w:jc w:val="center"/>
        <w:rPr>
          <w:sz w:val="28"/>
          <w:szCs w:val="28"/>
        </w:rPr>
      </w:pPr>
    </w:p>
    <w:p w14:paraId="6007FFC4" w14:textId="77777777" w:rsidR="00C40509" w:rsidRDefault="00000000" w:rsidP="00C40509">
      <w:pPr>
        <w:rPr>
          <w:sz w:val="28"/>
          <w:szCs w:val="28"/>
        </w:rPr>
        <w:pPrChange w:id="6" w:author="Saya" w:date="2023-03-13T09:16:00Z">
          <w:pPr>
            <w:jc w:val="center"/>
          </w:pPr>
        </w:pPrChange>
      </w:pPr>
      <w:ins w:id="7" w:author="Saya" w:date="2023-03-13T09:16:00Z">
        <w:r>
          <w:rPr>
            <w:sz w:val="28"/>
            <w:szCs w:val="28"/>
          </w:rPr>
          <w:lastRenderedPageBreak/>
          <w:t>Fo</w:t>
        </w:r>
      </w:ins>
      <w:del w:id="8" w:author="Saya" w:date="2023-03-13T09:16:00Z">
        <w:r>
          <w:rPr>
            <w:sz w:val="28"/>
            <w:szCs w:val="28"/>
          </w:rPr>
          <w:delText>fo</w:delText>
        </w:r>
      </w:del>
      <w:r>
        <w:rPr>
          <w:sz w:val="28"/>
          <w:szCs w:val="28"/>
        </w:rPr>
        <w:t>oter</w:t>
      </w:r>
    </w:p>
    <w:p w14:paraId="2DEBE0D7" w14:textId="77777777" w:rsidR="00C40509" w:rsidRDefault="00000000">
      <w:pPr>
        <w:jc w:val="center"/>
        <w:rPr>
          <w:sz w:val="28"/>
          <w:szCs w:val="28"/>
        </w:rPr>
      </w:pPr>
      <w:r>
        <w:rPr>
          <w:noProof/>
          <w:sz w:val="28"/>
          <w:szCs w:val="28"/>
        </w:rPr>
        <w:drawing>
          <wp:inline distT="0" distB="0" distL="0" distR="0" wp14:anchorId="065AF9F0" wp14:editId="6B3324AE">
            <wp:extent cx="5731510" cy="345567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4"/>
                    <a:srcRect/>
                    <a:stretch>
                      <a:fillRect/>
                    </a:stretch>
                  </pic:blipFill>
                  <pic:spPr>
                    <a:xfrm>
                      <a:off x="0" y="0"/>
                      <a:ext cx="5731510" cy="3455670"/>
                    </a:xfrm>
                    <a:prstGeom prst="rect">
                      <a:avLst/>
                    </a:prstGeom>
                    <a:ln/>
                  </pic:spPr>
                </pic:pic>
              </a:graphicData>
            </a:graphic>
          </wp:inline>
        </w:drawing>
      </w:r>
    </w:p>
    <w:p w14:paraId="4D1D5B64" w14:textId="77777777" w:rsidR="00C40509" w:rsidRDefault="00000000" w:rsidP="00C40509">
      <w:pPr>
        <w:rPr>
          <w:sz w:val="28"/>
          <w:szCs w:val="28"/>
        </w:rPr>
        <w:pPrChange w:id="9" w:author="Saya" w:date="2023-03-13T09:16:00Z">
          <w:pPr>
            <w:jc w:val="center"/>
          </w:pPr>
        </w:pPrChange>
      </w:pPr>
      <w:r>
        <w:rPr>
          <w:sz w:val="28"/>
          <w:szCs w:val="28"/>
        </w:rPr>
        <w:t>Header</w:t>
      </w:r>
    </w:p>
    <w:p w14:paraId="7A47E982" w14:textId="77777777" w:rsidR="00C40509" w:rsidRDefault="00000000">
      <w:pPr>
        <w:jc w:val="center"/>
        <w:rPr>
          <w:sz w:val="28"/>
          <w:szCs w:val="28"/>
        </w:rPr>
      </w:pPr>
      <w:r>
        <w:rPr>
          <w:noProof/>
          <w:sz w:val="28"/>
          <w:szCs w:val="28"/>
        </w:rPr>
        <w:drawing>
          <wp:inline distT="0" distB="0" distL="0" distR="0" wp14:anchorId="241325C4" wp14:editId="0D9CA21A">
            <wp:extent cx="5731510" cy="3591559"/>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a:srcRect/>
                    <a:stretch>
                      <a:fillRect/>
                    </a:stretch>
                  </pic:blipFill>
                  <pic:spPr>
                    <a:xfrm>
                      <a:off x="0" y="0"/>
                      <a:ext cx="5731510" cy="3591559"/>
                    </a:xfrm>
                    <a:prstGeom prst="rect">
                      <a:avLst/>
                    </a:prstGeom>
                    <a:ln/>
                  </pic:spPr>
                </pic:pic>
              </a:graphicData>
            </a:graphic>
          </wp:inline>
        </w:drawing>
      </w:r>
    </w:p>
    <w:p w14:paraId="33D62CCB" w14:textId="77777777" w:rsidR="00C40509" w:rsidRDefault="00C40509">
      <w:pPr>
        <w:jc w:val="center"/>
        <w:rPr>
          <w:sz w:val="28"/>
          <w:szCs w:val="28"/>
        </w:rPr>
      </w:pPr>
    </w:p>
    <w:p w14:paraId="3A81384B" w14:textId="77777777" w:rsidR="00C40509" w:rsidRDefault="00C40509">
      <w:pPr>
        <w:jc w:val="center"/>
        <w:rPr>
          <w:sz w:val="28"/>
          <w:szCs w:val="28"/>
        </w:rPr>
      </w:pPr>
    </w:p>
    <w:p w14:paraId="0A597934" w14:textId="77777777" w:rsidR="00C40509" w:rsidRDefault="00C40509">
      <w:pPr>
        <w:jc w:val="center"/>
        <w:rPr>
          <w:sz w:val="28"/>
          <w:szCs w:val="28"/>
        </w:rPr>
      </w:pPr>
    </w:p>
    <w:p w14:paraId="258B7F35" w14:textId="77777777" w:rsidR="00C40509" w:rsidRDefault="00000000" w:rsidP="00C40509">
      <w:pPr>
        <w:rPr>
          <w:sz w:val="28"/>
          <w:szCs w:val="28"/>
        </w:rPr>
        <w:pPrChange w:id="10" w:author="Saya" w:date="2023-03-13T09:16:00Z">
          <w:pPr>
            <w:jc w:val="center"/>
          </w:pPr>
        </w:pPrChange>
      </w:pPr>
      <w:r>
        <w:rPr>
          <w:sz w:val="28"/>
          <w:szCs w:val="28"/>
        </w:rPr>
        <w:lastRenderedPageBreak/>
        <w:t>Sidebar</w:t>
      </w:r>
    </w:p>
    <w:p w14:paraId="739BDA62" w14:textId="77777777" w:rsidR="00C40509" w:rsidRDefault="00C40509">
      <w:pPr>
        <w:jc w:val="center"/>
        <w:rPr>
          <w:sz w:val="28"/>
          <w:szCs w:val="28"/>
        </w:rPr>
      </w:pPr>
    </w:p>
    <w:p w14:paraId="3D15E267" w14:textId="77777777" w:rsidR="00C40509" w:rsidRDefault="00000000">
      <w:pPr>
        <w:jc w:val="center"/>
        <w:rPr>
          <w:sz w:val="28"/>
          <w:szCs w:val="28"/>
        </w:rPr>
      </w:pPr>
      <w:r>
        <w:rPr>
          <w:noProof/>
          <w:sz w:val="28"/>
          <w:szCs w:val="28"/>
        </w:rPr>
        <w:drawing>
          <wp:inline distT="0" distB="0" distL="0" distR="0" wp14:anchorId="4D038760" wp14:editId="1B6D561A">
            <wp:extent cx="4923960" cy="377188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6"/>
                    <a:srcRect/>
                    <a:stretch>
                      <a:fillRect/>
                    </a:stretch>
                  </pic:blipFill>
                  <pic:spPr>
                    <a:xfrm>
                      <a:off x="0" y="0"/>
                      <a:ext cx="4923960" cy="3771880"/>
                    </a:xfrm>
                    <a:prstGeom prst="rect">
                      <a:avLst/>
                    </a:prstGeom>
                    <a:ln/>
                  </pic:spPr>
                </pic:pic>
              </a:graphicData>
            </a:graphic>
          </wp:inline>
        </w:drawing>
      </w:r>
    </w:p>
    <w:p w14:paraId="0B9B6C8D" w14:textId="77777777" w:rsidR="00C40509" w:rsidRDefault="00000000">
      <w:pPr>
        <w:jc w:val="center"/>
        <w:rPr>
          <w:sz w:val="28"/>
          <w:szCs w:val="28"/>
        </w:rPr>
      </w:pPr>
      <w:r>
        <w:rPr>
          <w:noProof/>
          <w:sz w:val="28"/>
          <w:szCs w:val="28"/>
        </w:rPr>
        <w:drawing>
          <wp:inline distT="0" distB="0" distL="0" distR="0" wp14:anchorId="4C8CF052" wp14:editId="55EC6190">
            <wp:extent cx="5040238" cy="3602427"/>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7"/>
                    <a:srcRect/>
                    <a:stretch>
                      <a:fillRect/>
                    </a:stretch>
                  </pic:blipFill>
                  <pic:spPr>
                    <a:xfrm>
                      <a:off x="0" y="0"/>
                      <a:ext cx="5040238" cy="3602427"/>
                    </a:xfrm>
                    <a:prstGeom prst="rect">
                      <a:avLst/>
                    </a:prstGeom>
                    <a:ln/>
                  </pic:spPr>
                </pic:pic>
              </a:graphicData>
            </a:graphic>
          </wp:inline>
        </w:drawing>
      </w:r>
    </w:p>
    <w:p w14:paraId="64A01C9C" w14:textId="77777777" w:rsidR="00C40509" w:rsidRDefault="00C40509">
      <w:pPr>
        <w:jc w:val="center"/>
        <w:rPr>
          <w:sz w:val="28"/>
          <w:szCs w:val="28"/>
        </w:rPr>
      </w:pPr>
    </w:p>
    <w:p w14:paraId="6D768022" w14:textId="77777777" w:rsidR="00C40509" w:rsidRDefault="00C40509">
      <w:pPr>
        <w:jc w:val="center"/>
        <w:rPr>
          <w:sz w:val="28"/>
          <w:szCs w:val="28"/>
        </w:rPr>
      </w:pPr>
    </w:p>
    <w:p w14:paraId="761E9507" w14:textId="77777777" w:rsidR="00C40509" w:rsidRDefault="00000000" w:rsidP="00C40509">
      <w:pPr>
        <w:rPr>
          <w:sz w:val="28"/>
          <w:szCs w:val="28"/>
        </w:rPr>
        <w:pPrChange w:id="11" w:author="Saya" w:date="2023-03-13T09:16:00Z">
          <w:pPr>
            <w:jc w:val="center"/>
          </w:pPr>
        </w:pPrChange>
      </w:pPr>
      <w:r>
        <w:rPr>
          <w:sz w:val="28"/>
          <w:szCs w:val="28"/>
        </w:rPr>
        <w:lastRenderedPageBreak/>
        <w:t>Topbar</w:t>
      </w:r>
    </w:p>
    <w:p w14:paraId="0E483757" w14:textId="77777777" w:rsidR="00C40509" w:rsidRDefault="00000000">
      <w:pPr>
        <w:jc w:val="center"/>
        <w:rPr>
          <w:sz w:val="28"/>
          <w:szCs w:val="28"/>
        </w:rPr>
      </w:pPr>
      <w:r>
        <w:rPr>
          <w:noProof/>
          <w:sz w:val="28"/>
          <w:szCs w:val="28"/>
        </w:rPr>
        <w:drawing>
          <wp:inline distT="0" distB="0" distL="0" distR="0" wp14:anchorId="6867C11A" wp14:editId="6F6802F2">
            <wp:extent cx="5427580" cy="3581571"/>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8"/>
                    <a:srcRect/>
                    <a:stretch>
                      <a:fillRect/>
                    </a:stretch>
                  </pic:blipFill>
                  <pic:spPr>
                    <a:xfrm>
                      <a:off x="0" y="0"/>
                      <a:ext cx="5427580" cy="3581571"/>
                    </a:xfrm>
                    <a:prstGeom prst="rect">
                      <a:avLst/>
                    </a:prstGeom>
                    <a:ln/>
                  </pic:spPr>
                </pic:pic>
              </a:graphicData>
            </a:graphic>
          </wp:inline>
        </w:drawing>
      </w:r>
    </w:p>
    <w:p w14:paraId="037FB995" w14:textId="77777777" w:rsidR="00C40509" w:rsidRDefault="00C40509">
      <w:pPr>
        <w:jc w:val="center"/>
        <w:rPr>
          <w:sz w:val="28"/>
          <w:szCs w:val="28"/>
        </w:rPr>
      </w:pPr>
    </w:p>
    <w:p w14:paraId="55FF4CB7" w14:textId="77777777" w:rsidR="00C40509" w:rsidRDefault="00C40509">
      <w:pPr>
        <w:jc w:val="center"/>
        <w:rPr>
          <w:sz w:val="28"/>
          <w:szCs w:val="28"/>
        </w:rPr>
      </w:pPr>
    </w:p>
    <w:p w14:paraId="3E2EDC2D" w14:textId="77777777" w:rsidR="00C40509" w:rsidRDefault="00C40509">
      <w:pPr>
        <w:jc w:val="center"/>
        <w:rPr>
          <w:sz w:val="28"/>
          <w:szCs w:val="28"/>
        </w:rPr>
      </w:pPr>
    </w:p>
    <w:p w14:paraId="26C18011" w14:textId="77777777" w:rsidR="00C40509" w:rsidRDefault="00C40509">
      <w:pPr>
        <w:jc w:val="center"/>
        <w:rPr>
          <w:sz w:val="28"/>
          <w:szCs w:val="28"/>
        </w:rPr>
      </w:pPr>
    </w:p>
    <w:p w14:paraId="685ADE38" w14:textId="77777777" w:rsidR="00C40509" w:rsidRDefault="00C40509">
      <w:pPr>
        <w:jc w:val="center"/>
        <w:rPr>
          <w:sz w:val="28"/>
          <w:szCs w:val="28"/>
        </w:rPr>
      </w:pPr>
    </w:p>
    <w:p w14:paraId="010C0694" w14:textId="77777777" w:rsidR="00C40509" w:rsidRDefault="00C40509">
      <w:pPr>
        <w:jc w:val="center"/>
        <w:rPr>
          <w:sz w:val="28"/>
          <w:szCs w:val="28"/>
        </w:rPr>
      </w:pPr>
    </w:p>
    <w:p w14:paraId="45651563" w14:textId="77777777" w:rsidR="00C40509" w:rsidRDefault="00C40509">
      <w:pPr>
        <w:jc w:val="center"/>
        <w:rPr>
          <w:sz w:val="28"/>
          <w:szCs w:val="28"/>
        </w:rPr>
      </w:pPr>
    </w:p>
    <w:p w14:paraId="51F24497" w14:textId="77777777" w:rsidR="00C40509" w:rsidRDefault="00C40509">
      <w:pPr>
        <w:jc w:val="center"/>
        <w:rPr>
          <w:sz w:val="28"/>
          <w:szCs w:val="28"/>
        </w:rPr>
      </w:pPr>
    </w:p>
    <w:p w14:paraId="563E410D" w14:textId="77777777" w:rsidR="00C40509" w:rsidRDefault="00C40509">
      <w:pPr>
        <w:jc w:val="center"/>
        <w:rPr>
          <w:sz w:val="28"/>
          <w:szCs w:val="28"/>
        </w:rPr>
      </w:pPr>
    </w:p>
    <w:p w14:paraId="2D5274A7" w14:textId="77777777" w:rsidR="00C40509" w:rsidRDefault="00C40509">
      <w:pPr>
        <w:jc w:val="center"/>
        <w:rPr>
          <w:sz w:val="28"/>
          <w:szCs w:val="28"/>
        </w:rPr>
      </w:pPr>
    </w:p>
    <w:p w14:paraId="4F51F7D8" w14:textId="77777777" w:rsidR="00C40509" w:rsidRDefault="00C40509">
      <w:pPr>
        <w:jc w:val="center"/>
        <w:rPr>
          <w:sz w:val="28"/>
          <w:szCs w:val="28"/>
        </w:rPr>
      </w:pPr>
    </w:p>
    <w:p w14:paraId="169DF6C2" w14:textId="77777777" w:rsidR="00C40509" w:rsidRDefault="00C40509">
      <w:pPr>
        <w:jc w:val="center"/>
        <w:rPr>
          <w:sz w:val="28"/>
          <w:szCs w:val="28"/>
        </w:rPr>
      </w:pPr>
    </w:p>
    <w:p w14:paraId="4510296C" w14:textId="77777777" w:rsidR="00C40509" w:rsidRDefault="00C40509">
      <w:pPr>
        <w:jc w:val="center"/>
        <w:rPr>
          <w:sz w:val="28"/>
          <w:szCs w:val="28"/>
        </w:rPr>
      </w:pPr>
    </w:p>
    <w:p w14:paraId="1811EFE0" w14:textId="77777777" w:rsidR="00C40509" w:rsidRDefault="00C40509">
      <w:pPr>
        <w:jc w:val="center"/>
        <w:rPr>
          <w:sz w:val="28"/>
          <w:szCs w:val="28"/>
        </w:rPr>
      </w:pPr>
    </w:p>
    <w:p w14:paraId="032C1D79" w14:textId="77777777" w:rsidR="00C40509" w:rsidRDefault="00000000" w:rsidP="00C40509">
      <w:pPr>
        <w:rPr>
          <w:sz w:val="28"/>
          <w:szCs w:val="28"/>
        </w:rPr>
        <w:pPrChange w:id="12" w:author="Saya" w:date="2023-03-13T09:15:00Z">
          <w:pPr>
            <w:jc w:val="center"/>
          </w:pPr>
        </w:pPrChange>
      </w:pPr>
      <w:r>
        <w:rPr>
          <w:sz w:val="28"/>
          <w:szCs w:val="28"/>
        </w:rPr>
        <w:lastRenderedPageBreak/>
        <w:t>V_login</w:t>
      </w:r>
    </w:p>
    <w:p w14:paraId="4E736E2B" w14:textId="77777777" w:rsidR="00C40509" w:rsidRDefault="00000000">
      <w:pPr>
        <w:jc w:val="center"/>
        <w:rPr>
          <w:sz w:val="28"/>
          <w:szCs w:val="28"/>
        </w:rPr>
      </w:pPr>
      <w:r>
        <w:rPr>
          <w:noProof/>
          <w:sz w:val="28"/>
          <w:szCs w:val="28"/>
        </w:rPr>
        <w:drawing>
          <wp:inline distT="0" distB="0" distL="0" distR="0" wp14:anchorId="0445EB77" wp14:editId="0966D6ED">
            <wp:extent cx="5731510" cy="6402705"/>
            <wp:effectExtent l="0" t="0" r="0" b="0"/>
            <wp:docPr id="27" name="image25.png" descr="login.PNG"/>
            <wp:cNvGraphicFramePr/>
            <a:graphic xmlns:a="http://schemas.openxmlformats.org/drawingml/2006/main">
              <a:graphicData uri="http://schemas.openxmlformats.org/drawingml/2006/picture">
                <pic:pic xmlns:pic="http://schemas.openxmlformats.org/drawingml/2006/picture">
                  <pic:nvPicPr>
                    <pic:cNvPr id="0" name="image25.png" descr="login.PNG"/>
                    <pic:cNvPicPr preferRelativeResize="0"/>
                  </pic:nvPicPr>
                  <pic:blipFill>
                    <a:blip r:embed="rId69"/>
                    <a:srcRect/>
                    <a:stretch>
                      <a:fillRect/>
                    </a:stretch>
                  </pic:blipFill>
                  <pic:spPr>
                    <a:xfrm>
                      <a:off x="0" y="0"/>
                      <a:ext cx="5731510" cy="6402705"/>
                    </a:xfrm>
                    <a:prstGeom prst="rect">
                      <a:avLst/>
                    </a:prstGeom>
                    <a:ln/>
                  </pic:spPr>
                </pic:pic>
              </a:graphicData>
            </a:graphic>
          </wp:inline>
        </w:drawing>
      </w:r>
    </w:p>
    <w:p w14:paraId="3D563ED7" w14:textId="77777777" w:rsidR="00C40509" w:rsidRDefault="00C40509">
      <w:pPr>
        <w:rPr>
          <w:sz w:val="28"/>
          <w:szCs w:val="28"/>
        </w:rPr>
      </w:pPr>
    </w:p>
    <w:p w14:paraId="30B59912" w14:textId="77777777" w:rsidR="00C40509" w:rsidRDefault="00C40509">
      <w:pPr>
        <w:rPr>
          <w:sz w:val="28"/>
          <w:szCs w:val="28"/>
        </w:rPr>
      </w:pPr>
    </w:p>
    <w:p w14:paraId="41BE0EA5" w14:textId="77777777" w:rsidR="00C40509" w:rsidRDefault="00C40509">
      <w:pPr>
        <w:rPr>
          <w:sz w:val="28"/>
          <w:szCs w:val="28"/>
        </w:rPr>
      </w:pPr>
    </w:p>
    <w:p w14:paraId="3344B83E" w14:textId="77777777" w:rsidR="00C40509" w:rsidRDefault="00C40509">
      <w:pPr>
        <w:rPr>
          <w:sz w:val="28"/>
          <w:szCs w:val="28"/>
        </w:rPr>
      </w:pPr>
    </w:p>
    <w:p w14:paraId="6E5CF65E" w14:textId="77777777" w:rsidR="00C40509" w:rsidRDefault="00C40509">
      <w:pPr>
        <w:rPr>
          <w:sz w:val="28"/>
          <w:szCs w:val="28"/>
        </w:rPr>
      </w:pPr>
    </w:p>
    <w:p w14:paraId="7F6457CD" w14:textId="77777777" w:rsidR="00C40509" w:rsidRDefault="00C40509">
      <w:pPr>
        <w:rPr>
          <w:sz w:val="28"/>
          <w:szCs w:val="28"/>
        </w:rPr>
      </w:pPr>
    </w:p>
    <w:p w14:paraId="478943CA" w14:textId="77777777" w:rsidR="00C40509" w:rsidRDefault="00000000">
      <w:pPr>
        <w:rPr>
          <w:sz w:val="28"/>
          <w:szCs w:val="28"/>
        </w:rPr>
      </w:pPr>
      <w:r>
        <w:rPr>
          <w:sz w:val="28"/>
          <w:szCs w:val="28"/>
        </w:rPr>
        <w:lastRenderedPageBreak/>
        <w:t>V_tambah_0utlet</w:t>
      </w:r>
    </w:p>
    <w:p w14:paraId="77FA8102" w14:textId="77777777" w:rsidR="00C40509" w:rsidRDefault="00000000">
      <w:pPr>
        <w:jc w:val="center"/>
        <w:rPr>
          <w:sz w:val="28"/>
          <w:szCs w:val="28"/>
        </w:rPr>
      </w:pPr>
      <w:r>
        <w:rPr>
          <w:noProof/>
          <w:sz w:val="28"/>
          <w:szCs w:val="28"/>
        </w:rPr>
        <w:drawing>
          <wp:inline distT="0" distB="0" distL="0" distR="0" wp14:anchorId="494FF965" wp14:editId="1C1F737B">
            <wp:extent cx="5731510" cy="4625975"/>
            <wp:effectExtent l="0" t="0" r="0" b="0"/>
            <wp:docPr id="28" name="image26.png" descr="v_tambah_outlet.PNG"/>
            <wp:cNvGraphicFramePr/>
            <a:graphic xmlns:a="http://schemas.openxmlformats.org/drawingml/2006/main">
              <a:graphicData uri="http://schemas.openxmlformats.org/drawingml/2006/picture">
                <pic:pic xmlns:pic="http://schemas.openxmlformats.org/drawingml/2006/picture">
                  <pic:nvPicPr>
                    <pic:cNvPr id="0" name="image26.png" descr="v_tambah_outlet.PNG"/>
                    <pic:cNvPicPr preferRelativeResize="0"/>
                  </pic:nvPicPr>
                  <pic:blipFill>
                    <a:blip r:embed="rId70"/>
                    <a:srcRect/>
                    <a:stretch>
                      <a:fillRect/>
                    </a:stretch>
                  </pic:blipFill>
                  <pic:spPr>
                    <a:xfrm>
                      <a:off x="0" y="0"/>
                      <a:ext cx="5731510" cy="4625975"/>
                    </a:xfrm>
                    <a:prstGeom prst="rect">
                      <a:avLst/>
                    </a:prstGeom>
                    <a:ln/>
                  </pic:spPr>
                </pic:pic>
              </a:graphicData>
            </a:graphic>
          </wp:inline>
        </w:drawing>
      </w:r>
    </w:p>
    <w:p w14:paraId="603427C1" w14:textId="77777777" w:rsidR="00C40509" w:rsidRDefault="00000000">
      <w:pPr>
        <w:rPr>
          <w:sz w:val="28"/>
          <w:szCs w:val="28"/>
        </w:rPr>
      </w:pPr>
      <w:r>
        <w:rPr>
          <w:sz w:val="28"/>
          <w:szCs w:val="28"/>
        </w:rPr>
        <w:lastRenderedPageBreak/>
        <w:t>V_list_outlet</w:t>
      </w:r>
      <w:r>
        <w:rPr>
          <w:noProof/>
          <w:sz w:val="28"/>
          <w:szCs w:val="28"/>
        </w:rPr>
        <w:drawing>
          <wp:inline distT="0" distB="0" distL="0" distR="0" wp14:anchorId="7D9DFCB6" wp14:editId="30F4D9D0">
            <wp:extent cx="5731510" cy="4415155"/>
            <wp:effectExtent l="0" t="0" r="0" b="0"/>
            <wp:docPr id="29" name="image27.png" descr="v_listt_outlet.PNG"/>
            <wp:cNvGraphicFramePr/>
            <a:graphic xmlns:a="http://schemas.openxmlformats.org/drawingml/2006/main">
              <a:graphicData uri="http://schemas.openxmlformats.org/drawingml/2006/picture">
                <pic:pic xmlns:pic="http://schemas.openxmlformats.org/drawingml/2006/picture">
                  <pic:nvPicPr>
                    <pic:cNvPr id="0" name="image27.png" descr="v_listt_outlet.PNG"/>
                    <pic:cNvPicPr preferRelativeResize="0"/>
                  </pic:nvPicPr>
                  <pic:blipFill>
                    <a:blip r:embed="rId71"/>
                    <a:srcRect/>
                    <a:stretch>
                      <a:fillRect/>
                    </a:stretch>
                  </pic:blipFill>
                  <pic:spPr>
                    <a:xfrm>
                      <a:off x="0" y="0"/>
                      <a:ext cx="5731510" cy="4415155"/>
                    </a:xfrm>
                    <a:prstGeom prst="rect">
                      <a:avLst/>
                    </a:prstGeom>
                    <a:ln/>
                  </pic:spPr>
                </pic:pic>
              </a:graphicData>
            </a:graphic>
          </wp:inline>
        </w:drawing>
      </w:r>
    </w:p>
    <w:p w14:paraId="4BE60508" w14:textId="77777777" w:rsidR="00C40509" w:rsidRDefault="00000000">
      <w:pPr>
        <w:rPr>
          <w:sz w:val="28"/>
          <w:szCs w:val="28"/>
        </w:rPr>
      </w:pPr>
      <w:r>
        <w:rPr>
          <w:sz w:val="28"/>
          <w:szCs w:val="28"/>
        </w:rPr>
        <w:lastRenderedPageBreak/>
        <w:t>V_edit_outlet</w:t>
      </w:r>
      <w:r>
        <w:rPr>
          <w:noProof/>
          <w:sz w:val="28"/>
          <w:szCs w:val="28"/>
        </w:rPr>
        <w:drawing>
          <wp:inline distT="0" distB="0" distL="0" distR="0" wp14:anchorId="3C54D89B" wp14:editId="1E067632">
            <wp:extent cx="5731510" cy="4417695"/>
            <wp:effectExtent l="0" t="0" r="0" b="0"/>
            <wp:docPr id="30" name="image28.png" descr="v_edit_outlet.PNG"/>
            <wp:cNvGraphicFramePr/>
            <a:graphic xmlns:a="http://schemas.openxmlformats.org/drawingml/2006/main">
              <a:graphicData uri="http://schemas.openxmlformats.org/drawingml/2006/picture">
                <pic:pic xmlns:pic="http://schemas.openxmlformats.org/drawingml/2006/picture">
                  <pic:nvPicPr>
                    <pic:cNvPr id="0" name="image28.png" descr="v_edit_outlet.PNG"/>
                    <pic:cNvPicPr preferRelativeResize="0"/>
                  </pic:nvPicPr>
                  <pic:blipFill>
                    <a:blip r:embed="rId72"/>
                    <a:srcRect/>
                    <a:stretch>
                      <a:fillRect/>
                    </a:stretch>
                  </pic:blipFill>
                  <pic:spPr>
                    <a:xfrm>
                      <a:off x="0" y="0"/>
                      <a:ext cx="5731510" cy="4417695"/>
                    </a:xfrm>
                    <a:prstGeom prst="rect">
                      <a:avLst/>
                    </a:prstGeom>
                    <a:ln/>
                  </pic:spPr>
                </pic:pic>
              </a:graphicData>
            </a:graphic>
          </wp:inline>
        </w:drawing>
      </w:r>
    </w:p>
    <w:p w14:paraId="525BEFA7" w14:textId="77777777" w:rsidR="00C40509" w:rsidRDefault="00C40509">
      <w:pPr>
        <w:jc w:val="center"/>
        <w:rPr>
          <w:sz w:val="28"/>
          <w:szCs w:val="28"/>
        </w:rPr>
      </w:pPr>
    </w:p>
    <w:p w14:paraId="2C05BB27" w14:textId="77777777" w:rsidR="00C40509" w:rsidRDefault="00000000">
      <w:pPr>
        <w:rPr>
          <w:sz w:val="28"/>
          <w:szCs w:val="28"/>
        </w:rPr>
      </w:pPr>
      <w:r>
        <w:rPr>
          <w:sz w:val="28"/>
          <w:szCs w:val="28"/>
        </w:rPr>
        <w:lastRenderedPageBreak/>
        <w:t>V_tambah_pengguna</w:t>
      </w:r>
      <w:r>
        <w:rPr>
          <w:noProof/>
          <w:sz w:val="28"/>
          <w:szCs w:val="28"/>
        </w:rPr>
        <w:drawing>
          <wp:inline distT="0" distB="0" distL="0" distR="0" wp14:anchorId="78F1255E" wp14:editId="563372BF">
            <wp:extent cx="5731510" cy="6024245"/>
            <wp:effectExtent l="0" t="0" r="0" b="0"/>
            <wp:docPr id="31" name="image29.png" descr="v_tambah pengguna.PNG"/>
            <wp:cNvGraphicFramePr/>
            <a:graphic xmlns:a="http://schemas.openxmlformats.org/drawingml/2006/main">
              <a:graphicData uri="http://schemas.openxmlformats.org/drawingml/2006/picture">
                <pic:pic xmlns:pic="http://schemas.openxmlformats.org/drawingml/2006/picture">
                  <pic:nvPicPr>
                    <pic:cNvPr id="0" name="image29.png" descr="v_tambah pengguna.PNG"/>
                    <pic:cNvPicPr preferRelativeResize="0"/>
                  </pic:nvPicPr>
                  <pic:blipFill>
                    <a:blip r:embed="rId73"/>
                    <a:srcRect/>
                    <a:stretch>
                      <a:fillRect/>
                    </a:stretch>
                  </pic:blipFill>
                  <pic:spPr>
                    <a:xfrm>
                      <a:off x="0" y="0"/>
                      <a:ext cx="5731510" cy="6024245"/>
                    </a:xfrm>
                    <a:prstGeom prst="rect">
                      <a:avLst/>
                    </a:prstGeom>
                    <a:ln/>
                  </pic:spPr>
                </pic:pic>
              </a:graphicData>
            </a:graphic>
          </wp:inline>
        </w:drawing>
      </w:r>
    </w:p>
    <w:p w14:paraId="72E986B4" w14:textId="77777777" w:rsidR="00C40509" w:rsidRDefault="00000000">
      <w:pPr>
        <w:rPr>
          <w:sz w:val="28"/>
          <w:szCs w:val="28"/>
        </w:rPr>
      </w:pPr>
      <w:r>
        <w:rPr>
          <w:sz w:val="28"/>
          <w:szCs w:val="28"/>
        </w:rPr>
        <w:lastRenderedPageBreak/>
        <w:t>V_list_pengguna</w:t>
      </w:r>
      <w:r>
        <w:rPr>
          <w:noProof/>
          <w:sz w:val="28"/>
          <w:szCs w:val="28"/>
        </w:rPr>
        <w:drawing>
          <wp:inline distT="0" distB="0" distL="0" distR="0" wp14:anchorId="0EC5DCEF" wp14:editId="57B9849B">
            <wp:extent cx="5731510" cy="4697730"/>
            <wp:effectExtent l="0" t="0" r="0" b="0"/>
            <wp:docPr id="32" name="image30.png" descr="v_list_pengguna.PNG"/>
            <wp:cNvGraphicFramePr/>
            <a:graphic xmlns:a="http://schemas.openxmlformats.org/drawingml/2006/main">
              <a:graphicData uri="http://schemas.openxmlformats.org/drawingml/2006/picture">
                <pic:pic xmlns:pic="http://schemas.openxmlformats.org/drawingml/2006/picture">
                  <pic:nvPicPr>
                    <pic:cNvPr id="0" name="image30.png" descr="v_list_pengguna.PNG"/>
                    <pic:cNvPicPr preferRelativeResize="0"/>
                  </pic:nvPicPr>
                  <pic:blipFill>
                    <a:blip r:embed="rId74"/>
                    <a:srcRect/>
                    <a:stretch>
                      <a:fillRect/>
                    </a:stretch>
                  </pic:blipFill>
                  <pic:spPr>
                    <a:xfrm>
                      <a:off x="0" y="0"/>
                      <a:ext cx="5731510" cy="4697730"/>
                    </a:xfrm>
                    <a:prstGeom prst="rect">
                      <a:avLst/>
                    </a:prstGeom>
                    <a:ln/>
                  </pic:spPr>
                </pic:pic>
              </a:graphicData>
            </a:graphic>
          </wp:inline>
        </w:drawing>
      </w:r>
    </w:p>
    <w:p w14:paraId="03E1A8CC" w14:textId="77777777" w:rsidR="00C40509" w:rsidRDefault="00000000">
      <w:pPr>
        <w:rPr>
          <w:sz w:val="28"/>
          <w:szCs w:val="28"/>
        </w:rPr>
      </w:pPr>
      <w:r>
        <w:rPr>
          <w:sz w:val="28"/>
          <w:szCs w:val="28"/>
        </w:rPr>
        <w:lastRenderedPageBreak/>
        <w:t>V_edit_pengguna</w:t>
      </w:r>
      <w:r>
        <w:rPr>
          <w:noProof/>
          <w:sz w:val="28"/>
          <w:szCs w:val="28"/>
        </w:rPr>
        <w:drawing>
          <wp:inline distT="0" distB="0" distL="0" distR="0" wp14:anchorId="0321089A" wp14:editId="2553AAB4">
            <wp:extent cx="5731510" cy="6153150"/>
            <wp:effectExtent l="0" t="0" r="0" b="0"/>
            <wp:docPr id="22" name="image20.png" descr="v_edit_pengguna2.PNG"/>
            <wp:cNvGraphicFramePr/>
            <a:graphic xmlns:a="http://schemas.openxmlformats.org/drawingml/2006/main">
              <a:graphicData uri="http://schemas.openxmlformats.org/drawingml/2006/picture">
                <pic:pic xmlns:pic="http://schemas.openxmlformats.org/drawingml/2006/picture">
                  <pic:nvPicPr>
                    <pic:cNvPr id="0" name="image20.png" descr="v_edit_pengguna2.PNG"/>
                    <pic:cNvPicPr preferRelativeResize="0"/>
                  </pic:nvPicPr>
                  <pic:blipFill>
                    <a:blip r:embed="rId75"/>
                    <a:srcRect/>
                    <a:stretch>
                      <a:fillRect/>
                    </a:stretch>
                  </pic:blipFill>
                  <pic:spPr>
                    <a:xfrm>
                      <a:off x="0" y="0"/>
                      <a:ext cx="5731510" cy="6153150"/>
                    </a:xfrm>
                    <a:prstGeom prst="rect">
                      <a:avLst/>
                    </a:prstGeom>
                    <a:ln/>
                  </pic:spPr>
                </pic:pic>
              </a:graphicData>
            </a:graphic>
          </wp:inline>
        </w:drawing>
      </w:r>
    </w:p>
    <w:p w14:paraId="031541E6" w14:textId="77777777" w:rsidR="00C40509" w:rsidRDefault="00000000">
      <w:pPr>
        <w:rPr>
          <w:sz w:val="28"/>
          <w:szCs w:val="28"/>
        </w:rPr>
      </w:pPr>
      <w:r>
        <w:rPr>
          <w:sz w:val="28"/>
          <w:szCs w:val="28"/>
        </w:rPr>
        <w:lastRenderedPageBreak/>
        <w:t>V_list_produk</w:t>
      </w:r>
      <w:r>
        <w:rPr>
          <w:noProof/>
          <w:sz w:val="28"/>
          <w:szCs w:val="28"/>
        </w:rPr>
        <w:drawing>
          <wp:inline distT="0" distB="0" distL="0" distR="0" wp14:anchorId="15C87C0F" wp14:editId="474C0C90">
            <wp:extent cx="5158201" cy="3583052"/>
            <wp:effectExtent l="0" t="0" r="0" b="0"/>
            <wp:docPr id="23" name="image21.png" descr="v_list_produk.PNG"/>
            <wp:cNvGraphicFramePr/>
            <a:graphic xmlns:a="http://schemas.openxmlformats.org/drawingml/2006/main">
              <a:graphicData uri="http://schemas.openxmlformats.org/drawingml/2006/picture">
                <pic:pic xmlns:pic="http://schemas.openxmlformats.org/drawingml/2006/picture">
                  <pic:nvPicPr>
                    <pic:cNvPr id="0" name="image21.png" descr="v_list_produk.PNG"/>
                    <pic:cNvPicPr preferRelativeResize="0"/>
                  </pic:nvPicPr>
                  <pic:blipFill>
                    <a:blip r:embed="rId76"/>
                    <a:srcRect/>
                    <a:stretch>
                      <a:fillRect/>
                    </a:stretch>
                  </pic:blipFill>
                  <pic:spPr>
                    <a:xfrm>
                      <a:off x="0" y="0"/>
                      <a:ext cx="5158201" cy="3583052"/>
                    </a:xfrm>
                    <a:prstGeom prst="rect">
                      <a:avLst/>
                    </a:prstGeom>
                    <a:ln/>
                  </pic:spPr>
                </pic:pic>
              </a:graphicData>
            </a:graphic>
          </wp:inline>
        </w:drawing>
      </w:r>
    </w:p>
    <w:p w14:paraId="618DD956" w14:textId="77777777" w:rsidR="00C40509" w:rsidRDefault="00000000">
      <w:pPr>
        <w:rPr>
          <w:sz w:val="28"/>
          <w:szCs w:val="28"/>
        </w:rPr>
      </w:pPr>
      <w:r>
        <w:rPr>
          <w:noProof/>
          <w:sz w:val="28"/>
          <w:szCs w:val="28"/>
        </w:rPr>
        <w:drawing>
          <wp:inline distT="0" distB="0" distL="0" distR="0" wp14:anchorId="4B8AC43B" wp14:editId="2596F60F">
            <wp:extent cx="5190034" cy="3630590"/>
            <wp:effectExtent l="0" t="0" r="0" b="0"/>
            <wp:docPr id="58" name="image21.png" descr="v_list_produk.PNG"/>
            <wp:cNvGraphicFramePr/>
            <a:graphic xmlns:a="http://schemas.openxmlformats.org/drawingml/2006/main">
              <a:graphicData uri="http://schemas.openxmlformats.org/drawingml/2006/picture">
                <pic:pic xmlns:pic="http://schemas.openxmlformats.org/drawingml/2006/picture">
                  <pic:nvPicPr>
                    <pic:cNvPr id="0" name="image21.png" descr="v_list_produk.PNG"/>
                    <pic:cNvPicPr preferRelativeResize="0"/>
                  </pic:nvPicPr>
                  <pic:blipFill>
                    <a:blip r:embed="rId76"/>
                    <a:srcRect/>
                    <a:stretch>
                      <a:fillRect/>
                    </a:stretch>
                  </pic:blipFill>
                  <pic:spPr>
                    <a:xfrm>
                      <a:off x="0" y="0"/>
                      <a:ext cx="5190034" cy="3630590"/>
                    </a:xfrm>
                    <a:prstGeom prst="rect">
                      <a:avLst/>
                    </a:prstGeom>
                    <a:ln/>
                  </pic:spPr>
                </pic:pic>
              </a:graphicData>
            </a:graphic>
          </wp:inline>
        </w:drawing>
      </w:r>
    </w:p>
    <w:p w14:paraId="19D7AEB5" w14:textId="77777777" w:rsidR="00C40509" w:rsidRDefault="00C40509">
      <w:pPr>
        <w:jc w:val="center"/>
        <w:rPr>
          <w:sz w:val="28"/>
          <w:szCs w:val="28"/>
        </w:rPr>
      </w:pPr>
    </w:p>
    <w:p w14:paraId="025626E8" w14:textId="77777777" w:rsidR="00C40509" w:rsidRDefault="00000000">
      <w:pPr>
        <w:jc w:val="center"/>
        <w:rPr>
          <w:sz w:val="28"/>
          <w:szCs w:val="28"/>
        </w:rPr>
      </w:pPr>
      <w:r>
        <w:rPr>
          <w:noProof/>
          <w:sz w:val="28"/>
          <w:szCs w:val="28"/>
        </w:rPr>
        <w:lastRenderedPageBreak/>
        <w:drawing>
          <wp:inline distT="0" distB="0" distL="0" distR="0" wp14:anchorId="2B6A6322" wp14:editId="2B69E658">
            <wp:extent cx="5127045" cy="3078200"/>
            <wp:effectExtent l="0" t="0" r="0" b="0"/>
            <wp:docPr id="59" name="image55.png" descr="v_list_produk2.PNG"/>
            <wp:cNvGraphicFramePr/>
            <a:graphic xmlns:a="http://schemas.openxmlformats.org/drawingml/2006/main">
              <a:graphicData uri="http://schemas.openxmlformats.org/drawingml/2006/picture">
                <pic:pic xmlns:pic="http://schemas.openxmlformats.org/drawingml/2006/picture">
                  <pic:nvPicPr>
                    <pic:cNvPr id="0" name="image55.png" descr="v_list_produk2.PNG"/>
                    <pic:cNvPicPr preferRelativeResize="0"/>
                  </pic:nvPicPr>
                  <pic:blipFill>
                    <a:blip r:embed="rId77"/>
                    <a:srcRect/>
                    <a:stretch>
                      <a:fillRect/>
                    </a:stretch>
                  </pic:blipFill>
                  <pic:spPr>
                    <a:xfrm>
                      <a:off x="0" y="0"/>
                      <a:ext cx="5127045" cy="3078200"/>
                    </a:xfrm>
                    <a:prstGeom prst="rect">
                      <a:avLst/>
                    </a:prstGeom>
                    <a:ln/>
                  </pic:spPr>
                </pic:pic>
              </a:graphicData>
            </a:graphic>
          </wp:inline>
        </w:drawing>
      </w:r>
    </w:p>
    <w:p w14:paraId="3E1F3AE5" w14:textId="77777777" w:rsidR="00C40509" w:rsidRDefault="00C40509">
      <w:pPr>
        <w:jc w:val="center"/>
        <w:rPr>
          <w:sz w:val="28"/>
          <w:szCs w:val="28"/>
        </w:rPr>
      </w:pPr>
    </w:p>
    <w:p w14:paraId="4F2327E7" w14:textId="77777777" w:rsidR="00C40509" w:rsidRDefault="00C40509">
      <w:pPr>
        <w:jc w:val="center"/>
        <w:rPr>
          <w:sz w:val="28"/>
          <w:szCs w:val="28"/>
        </w:rPr>
      </w:pPr>
    </w:p>
    <w:p w14:paraId="12BEA90E" w14:textId="77777777" w:rsidR="00C40509" w:rsidRDefault="00000000">
      <w:pPr>
        <w:rPr>
          <w:sz w:val="28"/>
          <w:szCs w:val="28"/>
        </w:rPr>
      </w:pPr>
      <w:r>
        <w:rPr>
          <w:sz w:val="28"/>
          <w:szCs w:val="28"/>
        </w:rPr>
        <w:t>V_edit_pengguna</w:t>
      </w:r>
    </w:p>
    <w:p w14:paraId="37683349" w14:textId="77777777" w:rsidR="00C40509" w:rsidRDefault="00000000">
      <w:pPr>
        <w:jc w:val="center"/>
        <w:rPr>
          <w:sz w:val="28"/>
          <w:szCs w:val="28"/>
        </w:rPr>
      </w:pPr>
      <w:r>
        <w:rPr>
          <w:noProof/>
          <w:sz w:val="28"/>
          <w:szCs w:val="28"/>
        </w:rPr>
        <w:drawing>
          <wp:inline distT="0" distB="0" distL="0" distR="0" wp14:anchorId="18B69364" wp14:editId="2F411981">
            <wp:extent cx="5217792" cy="3817223"/>
            <wp:effectExtent l="0" t="0" r="0" b="0"/>
            <wp:docPr id="60" name="image56.png" descr="v_edit_pengguna.PNG"/>
            <wp:cNvGraphicFramePr/>
            <a:graphic xmlns:a="http://schemas.openxmlformats.org/drawingml/2006/main">
              <a:graphicData uri="http://schemas.openxmlformats.org/drawingml/2006/picture">
                <pic:pic xmlns:pic="http://schemas.openxmlformats.org/drawingml/2006/picture">
                  <pic:nvPicPr>
                    <pic:cNvPr id="0" name="image56.png" descr="v_edit_pengguna.PNG"/>
                    <pic:cNvPicPr preferRelativeResize="0"/>
                  </pic:nvPicPr>
                  <pic:blipFill>
                    <a:blip r:embed="rId78"/>
                    <a:srcRect/>
                    <a:stretch>
                      <a:fillRect/>
                    </a:stretch>
                  </pic:blipFill>
                  <pic:spPr>
                    <a:xfrm>
                      <a:off x="0" y="0"/>
                      <a:ext cx="5217792" cy="3817223"/>
                    </a:xfrm>
                    <a:prstGeom prst="rect">
                      <a:avLst/>
                    </a:prstGeom>
                    <a:ln/>
                  </pic:spPr>
                </pic:pic>
              </a:graphicData>
            </a:graphic>
          </wp:inline>
        </w:drawing>
      </w:r>
    </w:p>
    <w:p w14:paraId="33845003" w14:textId="77777777" w:rsidR="00C40509" w:rsidRDefault="00000000" w:rsidP="00C40509">
      <w:pPr>
        <w:rPr>
          <w:sz w:val="28"/>
          <w:szCs w:val="28"/>
        </w:rPr>
        <w:pPrChange w:id="13" w:author="Saya" w:date="2023-03-13T09:16:00Z">
          <w:pPr>
            <w:jc w:val="center"/>
          </w:pPr>
        </w:pPrChange>
      </w:pPr>
      <w:r>
        <w:rPr>
          <w:sz w:val="28"/>
          <w:szCs w:val="28"/>
        </w:rPr>
        <w:lastRenderedPageBreak/>
        <w:t>V_tambah_produk</w:t>
      </w:r>
      <w:r>
        <w:rPr>
          <w:noProof/>
          <w:sz w:val="28"/>
          <w:szCs w:val="28"/>
        </w:rPr>
        <w:drawing>
          <wp:inline distT="0" distB="0" distL="0" distR="0" wp14:anchorId="6F7C29D9" wp14:editId="095E6EAF">
            <wp:extent cx="5731510" cy="4176394"/>
            <wp:effectExtent l="0" t="0" r="0" b="0"/>
            <wp:docPr id="61" name="image57.png" descr="v_tambah_produk.PNG"/>
            <wp:cNvGraphicFramePr/>
            <a:graphic xmlns:a="http://schemas.openxmlformats.org/drawingml/2006/main">
              <a:graphicData uri="http://schemas.openxmlformats.org/drawingml/2006/picture">
                <pic:pic xmlns:pic="http://schemas.openxmlformats.org/drawingml/2006/picture">
                  <pic:nvPicPr>
                    <pic:cNvPr id="0" name="image57.png" descr="v_tambah_produk.PNG"/>
                    <pic:cNvPicPr preferRelativeResize="0"/>
                  </pic:nvPicPr>
                  <pic:blipFill>
                    <a:blip r:embed="rId79"/>
                    <a:srcRect/>
                    <a:stretch>
                      <a:fillRect/>
                    </a:stretch>
                  </pic:blipFill>
                  <pic:spPr>
                    <a:xfrm>
                      <a:off x="0" y="0"/>
                      <a:ext cx="5731510" cy="4176394"/>
                    </a:xfrm>
                    <a:prstGeom prst="rect">
                      <a:avLst/>
                    </a:prstGeom>
                    <a:ln/>
                  </pic:spPr>
                </pic:pic>
              </a:graphicData>
            </a:graphic>
          </wp:inline>
        </w:drawing>
      </w:r>
      <w:r>
        <w:rPr>
          <w:noProof/>
          <w:sz w:val="28"/>
          <w:szCs w:val="28"/>
        </w:rPr>
        <w:drawing>
          <wp:inline distT="0" distB="0" distL="0" distR="0" wp14:anchorId="06C8E500" wp14:editId="6405F808">
            <wp:extent cx="5731510" cy="4101465"/>
            <wp:effectExtent l="0" t="0" r="0" b="0"/>
            <wp:docPr id="62" name="image58.png" descr="v_tambah_produk2.PNG"/>
            <wp:cNvGraphicFramePr/>
            <a:graphic xmlns:a="http://schemas.openxmlformats.org/drawingml/2006/main">
              <a:graphicData uri="http://schemas.openxmlformats.org/drawingml/2006/picture">
                <pic:pic xmlns:pic="http://schemas.openxmlformats.org/drawingml/2006/picture">
                  <pic:nvPicPr>
                    <pic:cNvPr id="0" name="image58.png" descr="v_tambah_produk2.PNG"/>
                    <pic:cNvPicPr preferRelativeResize="0"/>
                  </pic:nvPicPr>
                  <pic:blipFill>
                    <a:blip r:embed="rId80"/>
                    <a:srcRect/>
                    <a:stretch>
                      <a:fillRect/>
                    </a:stretch>
                  </pic:blipFill>
                  <pic:spPr>
                    <a:xfrm>
                      <a:off x="0" y="0"/>
                      <a:ext cx="5731510" cy="4101465"/>
                    </a:xfrm>
                    <a:prstGeom prst="rect">
                      <a:avLst/>
                    </a:prstGeom>
                    <a:ln/>
                  </pic:spPr>
                </pic:pic>
              </a:graphicData>
            </a:graphic>
          </wp:inline>
        </w:drawing>
      </w:r>
    </w:p>
    <w:p w14:paraId="75FE4A6B" w14:textId="77777777" w:rsidR="00C40509" w:rsidRDefault="00C40509">
      <w:pPr>
        <w:jc w:val="center"/>
        <w:rPr>
          <w:sz w:val="28"/>
          <w:szCs w:val="28"/>
        </w:rPr>
      </w:pPr>
    </w:p>
    <w:p w14:paraId="3779E814" w14:textId="77777777" w:rsidR="00C40509" w:rsidRDefault="00000000" w:rsidP="00C40509">
      <w:pPr>
        <w:rPr>
          <w:sz w:val="28"/>
          <w:szCs w:val="28"/>
        </w:rPr>
        <w:pPrChange w:id="14" w:author="Saya" w:date="2023-03-13T09:16:00Z">
          <w:pPr>
            <w:jc w:val="center"/>
          </w:pPr>
        </w:pPrChange>
      </w:pPr>
      <w:r>
        <w:rPr>
          <w:sz w:val="28"/>
          <w:szCs w:val="28"/>
        </w:rPr>
        <w:lastRenderedPageBreak/>
        <w:t>V_edit_produk</w:t>
      </w:r>
      <w:r>
        <w:rPr>
          <w:noProof/>
          <w:sz w:val="28"/>
          <w:szCs w:val="28"/>
        </w:rPr>
        <w:drawing>
          <wp:inline distT="0" distB="0" distL="0" distR="0" wp14:anchorId="54092C3D" wp14:editId="7EF2F81F">
            <wp:extent cx="5731510" cy="3985259"/>
            <wp:effectExtent l="0" t="0" r="0" b="0"/>
            <wp:docPr id="63" name="image59.png" descr="v_edit_produk2.PNG"/>
            <wp:cNvGraphicFramePr/>
            <a:graphic xmlns:a="http://schemas.openxmlformats.org/drawingml/2006/main">
              <a:graphicData uri="http://schemas.openxmlformats.org/drawingml/2006/picture">
                <pic:pic xmlns:pic="http://schemas.openxmlformats.org/drawingml/2006/picture">
                  <pic:nvPicPr>
                    <pic:cNvPr id="0" name="image59.png" descr="v_edit_produk2.PNG"/>
                    <pic:cNvPicPr preferRelativeResize="0"/>
                  </pic:nvPicPr>
                  <pic:blipFill>
                    <a:blip r:embed="rId81"/>
                    <a:srcRect/>
                    <a:stretch>
                      <a:fillRect/>
                    </a:stretch>
                  </pic:blipFill>
                  <pic:spPr>
                    <a:xfrm>
                      <a:off x="0" y="0"/>
                      <a:ext cx="5731510" cy="3985259"/>
                    </a:xfrm>
                    <a:prstGeom prst="rect">
                      <a:avLst/>
                    </a:prstGeom>
                    <a:ln/>
                  </pic:spPr>
                </pic:pic>
              </a:graphicData>
            </a:graphic>
          </wp:inline>
        </w:drawing>
      </w:r>
    </w:p>
    <w:p w14:paraId="5AC90ED2" w14:textId="77777777" w:rsidR="00C40509" w:rsidRDefault="00000000">
      <w:pPr>
        <w:jc w:val="center"/>
        <w:rPr>
          <w:sz w:val="28"/>
          <w:szCs w:val="28"/>
        </w:rPr>
      </w:pPr>
      <w:r>
        <w:rPr>
          <w:noProof/>
          <w:sz w:val="28"/>
          <w:szCs w:val="28"/>
        </w:rPr>
        <w:drawing>
          <wp:inline distT="0" distB="0" distL="0" distR="0" wp14:anchorId="4A25C6E8" wp14:editId="264C7FAF">
            <wp:extent cx="5731510" cy="3985259"/>
            <wp:effectExtent l="0" t="0" r="0" b="0"/>
            <wp:docPr id="64" name="image59.png" descr="v_edit_produk2.PNG"/>
            <wp:cNvGraphicFramePr/>
            <a:graphic xmlns:a="http://schemas.openxmlformats.org/drawingml/2006/main">
              <a:graphicData uri="http://schemas.openxmlformats.org/drawingml/2006/picture">
                <pic:pic xmlns:pic="http://schemas.openxmlformats.org/drawingml/2006/picture">
                  <pic:nvPicPr>
                    <pic:cNvPr id="0" name="image59.png" descr="v_edit_produk2.PNG"/>
                    <pic:cNvPicPr preferRelativeResize="0"/>
                  </pic:nvPicPr>
                  <pic:blipFill>
                    <a:blip r:embed="rId81"/>
                    <a:srcRect/>
                    <a:stretch>
                      <a:fillRect/>
                    </a:stretch>
                  </pic:blipFill>
                  <pic:spPr>
                    <a:xfrm>
                      <a:off x="0" y="0"/>
                      <a:ext cx="5731510" cy="3985259"/>
                    </a:xfrm>
                    <a:prstGeom prst="rect">
                      <a:avLst/>
                    </a:prstGeom>
                    <a:ln/>
                  </pic:spPr>
                </pic:pic>
              </a:graphicData>
            </a:graphic>
          </wp:inline>
        </w:drawing>
      </w:r>
    </w:p>
    <w:p w14:paraId="6E4A7A09" w14:textId="77777777" w:rsidR="00C40509" w:rsidRDefault="00C40509">
      <w:pPr>
        <w:jc w:val="center"/>
        <w:rPr>
          <w:sz w:val="28"/>
          <w:szCs w:val="28"/>
        </w:rPr>
      </w:pPr>
    </w:p>
    <w:p w14:paraId="3A388CC0" w14:textId="77777777" w:rsidR="00C40509" w:rsidRDefault="00000000" w:rsidP="00C40509">
      <w:pPr>
        <w:rPr>
          <w:sz w:val="28"/>
          <w:szCs w:val="28"/>
        </w:rPr>
        <w:pPrChange w:id="15" w:author="Saya" w:date="2023-03-13T09:17:00Z">
          <w:pPr>
            <w:jc w:val="center"/>
          </w:pPr>
        </w:pPrChange>
      </w:pPr>
      <w:r>
        <w:rPr>
          <w:sz w:val="28"/>
          <w:szCs w:val="28"/>
        </w:rPr>
        <w:lastRenderedPageBreak/>
        <w:t>V_registasi_pelanggan</w:t>
      </w:r>
      <w:r>
        <w:rPr>
          <w:noProof/>
          <w:sz w:val="28"/>
          <w:szCs w:val="28"/>
        </w:rPr>
        <w:drawing>
          <wp:inline distT="0" distB="0" distL="0" distR="0" wp14:anchorId="5FCB2866" wp14:editId="0FD9CA5E">
            <wp:extent cx="5731510" cy="4252595"/>
            <wp:effectExtent l="0" t="0" r="0" b="0"/>
            <wp:docPr id="65" name="image60.png" descr="v_registrasi_pelanggan.PNG"/>
            <wp:cNvGraphicFramePr/>
            <a:graphic xmlns:a="http://schemas.openxmlformats.org/drawingml/2006/main">
              <a:graphicData uri="http://schemas.openxmlformats.org/drawingml/2006/picture">
                <pic:pic xmlns:pic="http://schemas.openxmlformats.org/drawingml/2006/picture">
                  <pic:nvPicPr>
                    <pic:cNvPr id="0" name="image60.png" descr="v_registrasi_pelanggan.PNG"/>
                    <pic:cNvPicPr preferRelativeResize="0"/>
                  </pic:nvPicPr>
                  <pic:blipFill>
                    <a:blip r:embed="rId82"/>
                    <a:srcRect/>
                    <a:stretch>
                      <a:fillRect/>
                    </a:stretch>
                  </pic:blipFill>
                  <pic:spPr>
                    <a:xfrm>
                      <a:off x="0" y="0"/>
                      <a:ext cx="5731510" cy="4252595"/>
                    </a:xfrm>
                    <a:prstGeom prst="rect">
                      <a:avLst/>
                    </a:prstGeom>
                    <a:ln/>
                  </pic:spPr>
                </pic:pic>
              </a:graphicData>
            </a:graphic>
          </wp:inline>
        </w:drawing>
      </w:r>
      <w:r>
        <w:rPr>
          <w:noProof/>
          <w:sz w:val="28"/>
          <w:szCs w:val="28"/>
        </w:rPr>
        <w:drawing>
          <wp:inline distT="0" distB="0" distL="0" distR="0" wp14:anchorId="31352E8C" wp14:editId="604785C0">
            <wp:extent cx="5731510" cy="4152899"/>
            <wp:effectExtent l="0" t="0" r="0" b="0"/>
            <wp:docPr id="55" name="image52.png" descr="v_registrasi_pelanggan2.PNG"/>
            <wp:cNvGraphicFramePr/>
            <a:graphic xmlns:a="http://schemas.openxmlformats.org/drawingml/2006/main">
              <a:graphicData uri="http://schemas.openxmlformats.org/drawingml/2006/picture">
                <pic:pic xmlns:pic="http://schemas.openxmlformats.org/drawingml/2006/picture">
                  <pic:nvPicPr>
                    <pic:cNvPr id="0" name="image52.png" descr="v_registrasi_pelanggan2.PNG"/>
                    <pic:cNvPicPr preferRelativeResize="0"/>
                  </pic:nvPicPr>
                  <pic:blipFill>
                    <a:blip r:embed="rId83"/>
                    <a:srcRect/>
                    <a:stretch>
                      <a:fillRect/>
                    </a:stretch>
                  </pic:blipFill>
                  <pic:spPr>
                    <a:xfrm>
                      <a:off x="0" y="0"/>
                      <a:ext cx="5731510" cy="4152899"/>
                    </a:xfrm>
                    <a:prstGeom prst="rect">
                      <a:avLst/>
                    </a:prstGeom>
                    <a:ln/>
                  </pic:spPr>
                </pic:pic>
              </a:graphicData>
            </a:graphic>
          </wp:inline>
        </w:drawing>
      </w:r>
    </w:p>
    <w:p w14:paraId="267C87BB" w14:textId="77777777" w:rsidR="00C40509" w:rsidRDefault="00000000" w:rsidP="00C40509">
      <w:pPr>
        <w:rPr>
          <w:sz w:val="28"/>
          <w:szCs w:val="28"/>
        </w:rPr>
        <w:pPrChange w:id="16" w:author="Saya" w:date="2023-03-13T09:17:00Z">
          <w:pPr>
            <w:jc w:val="center"/>
          </w:pPr>
        </w:pPrChange>
      </w:pPr>
      <w:r>
        <w:rPr>
          <w:sz w:val="28"/>
          <w:szCs w:val="28"/>
        </w:rPr>
        <w:lastRenderedPageBreak/>
        <w:t>V_tambah_transaksi</w:t>
      </w:r>
    </w:p>
    <w:p w14:paraId="126FCC94" w14:textId="77777777" w:rsidR="00C40509" w:rsidRDefault="00000000">
      <w:pPr>
        <w:jc w:val="center"/>
        <w:rPr>
          <w:sz w:val="28"/>
          <w:szCs w:val="28"/>
        </w:rPr>
      </w:pPr>
      <w:r>
        <w:rPr>
          <w:noProof/>
          <w:sz w:val="28"/>
          <w:szCs w:val="28"/>
        </w:rPr>
        <w:drawing>
          <wp:inline distT="0" distB="0" distL="0" distR="0" wp14:anchorId="32E30F3C" wp14:editId="4BCC4DA2">
            <wp:extent cx="5731510" cy="4202430"/>
            <wp:effectExtent l="0" t="0" r="0" b="0"/>
            <wp:docPr id="56" name="image53.png" descr="v_tambah_transaksi.PNG"/>
            <wp:cNvGraphicFramePr/>
            <a:graphic xmlns:a="http://schemas.openxmlformats.org/drawingml/2006/main">
              <a:graphicData uri="http://schemas.openxmlformats.org/drawingml/2006/picture">
                <pic:pic xmlns:pic="http://schemas.openxmlformats.org/drawingml/2006/picture">
                  <pic:nvPicPr>
                    <pic:cNvPr id="0" name="image53.png" descr="v_tambah_transaksi.PNG"/>
                    <pic:cNvPicPr preferRelativeResize="0"/>
                  </pic:nvPicPr>
                  <pic:blipFill>
                    <a:blip r:embed="rId84"/>
                    <a:srcRect/>
                    <a:stretch>
                      <a:fillRect/>
                    </a:stretch>
                  </pic:blipFill>
                  <pic:spPr>
                    <a:xfrm>
                      <a:off x="0" y="0"/>
                      <a:ext cx="5731510" cy="4202430"/>
                    </a:xfrm>
                    <a:prstGeom prst="rect">
                      <a:avLst/>
                    </a:prstGeom>
                    <a:ln/>
                  </pic:spPr>
                </pic:pic>
              </a:graphicData>
            </a:graphic>
          </wp:inline>
        </w:drawing>
      </w:r>
      <w:r>
        <w:rPr>
          <w:noProof/>
          <w:sz w:val="28"/>
          <w:szCs w:val="28"/>
        </w:rPr>
        <w:drawing>
          <wp:inline distT="0" distB="0" distL="0" distR="0" wp14:anchorId="77CB1BB6" wp14:editId="45F3097B">
            <wp:extent cx="5731510" cy="4243705"/>
            <wp:effectExtent l="0" t="0" r="0" b="0"/>
            <wp:docPr id="57" name="image54.png" descr="v_tambah_transaksi2.PNG"/>
            <wp:cNvGraphicFramePr/>
            <a:graphic xmlns:a="http://schemas.openxmlformats.org/drawingml/2006/main">
              <a:graphicData uri="http://schemas.openxmlformats.org/drawingml/2006/picture">
                <pic:pic xmlns:pic="http://schemas.openxmlformats.org/drawingml/2006/picture">
                  <pic:nvPicPr>
                    <pic:cNvPr id="0" name="image54.png" descr="v_tambah_transaksi2.PNG"/>
                    <pic:cNvPicPr preferRelativeResize="0"/>
                  </pic:nvPicPr>
                  <pic:blipFill>
                    <a:blip r:embed="rId85"/>
                    <a:srcRect/>
                    <a:stretch>
                      <a:fillRect/>
                    </a:stretch>
                  </pic:blipFill>
                  <pic:spPr>
                    <a:xfrm>
                      <a:off x="0" y="0"/>
                      <a:ext cx="5731510" cy="4243705"/>
                    </a:xfrm>
                    <a:prstGeom prst="rect">
                      <a:avLst/>
                    </a:prstGeom>
                    <a:ln/>
                  </pic:spPr>
                </pic:pic>
              </a:graphicData>
            </a:graphic>
          </wp:inline>
        </w:drawing>
      </w:r>
    </w:p>
    <w:p w14:paraId="660813B8" w14:textId="77777777" w:rsidR="00C40509" w:rsidRDefault="00000000">
      <w:pPr>
        <w:jc w:val="center"/>
        <w:rPr>
          <w:sz w:val="28"/>
          <w:szCs w:val="28"/>
        </w:rPr>
      </w:pPr>
      <w:r>
        <w:rPr>
          <w:noProof/>
          <w:sz w:val="28"/>
          <w:szCs w:val="28"/>
        </w:rPr>
        <w:lastRenderedPageBreak/>
        <w:drawing>
          <wp:inline distT="0" distB="0" distL="0" distR="0" wp14:anchorId="17BF90F9" wp14:editId="2B295967">
            <wp:extent cx="5731510" cy="4211955"/>
            <wp:effectExtent l="0" t="0" r="0" b="0"/>
            <wp:docPr id="48" name="image45.png" descr="v_tambah_transaksi3.PNG"/>
            <wp:cNvGraphicFramePr/>
            <a:graphic xmlns:a="http://schemas.openxmlformats.org/drawingml/2006/main">
              <a:graphicData uri="http://schemas.openxmlformats.org/drawingml/2006/picture">
                <pic:pic xmlns:pic="http://schemas.openxmlformats.org/drawingml/2006/picture">
                  <pic:nvPicPr>
                    <pic:cNvPr id="0" name="image45.png" descr="v_tambah_transaksi3.PNG"/>
                    <pic:cNvPicPr preferRelativeResize="0"/>
                  </pic:nvPicPr>
                  <pic:blipFill>
                    <a:blip r:embed="rId86"/>
                    <a:srcRect/>
                    <a:stretch>
                      <a:fillRect/>
                    </a:stretch>
                  </pic:blipFill>
                  <pic:spPr>
                    <a:xfrm>
                      <a:off x="0" y="0"/>
                      <a:ext cx="5731510" cy="4211955"/>
                    </a:xfrm>
                    <a:prstGeom prst="rect">
                      <a:avLst/>
                    </a:prstGeom>
                    <a:ln/>
                  </pic:spPr>
                </pic:pic>
              </a:graphicData>
            </a:graphic>
          </wp:inline>
        </w:drawing>
      </w:r>
      <w:r>
        <w:rPr>
          <w:noProof/>
          <w:sz w:val="28"/>
          <w:szCs w:val="28"/>
        </w:rPr>
        <w:drawing>
          <wp:inline distT="0" distB="0" distL="0" distR="0" wp14:anchorId="6C57A00E" wp14:editId="78A4188B">
            <wp:extent cx="5731510" cy="4215765"/>
            <wp:effectExtent l="0" t="0" r="0" b="0"/>
            <wp:docPr id="49" name="image46.png" descr="v_tambah_transaksi4.PNG"/>
            <wp:cNvGraphicFramePr/>
            <a:graphic xmlns:a="http://schemas.openxmlformats.org/drawingml/2006/main">
              <a:graphicData uri="http://schemas.openxmlformats.org/drawingml/2006/picture">
                <pic:pic xmlns:pic="http://schemas.openxmlformats.org/drawingml/2006/picture">
                  <pic:nvPicPr>
                    <pic:cNvPr id="0" name="image46.png" descr="v_tambah_transaksi4.PNG"/>
                    <pic:cNvPicPr preferRelativeResize="0"/>
                  </pic:nvPicPr>
                  <pic:blipFill>
                    <a:blip r:embed="rId87"/>
                    <a:srcRect/>
                    <a:stretch>
                      <a:fillRect/>
                    </a:stretch>
                  </pic:blipFill>
                  <pic:spPr>
                    <a:xfrm>
                      <a:off x="0" y="0"/>
                      <a:ext cx="5731510" cy="4215765"/>
                    </a:xfrm>
                    <a:prstGeom prst="rect">
                      <a:avLst/>
                    </a:prstGeom>
                    <a:ln/>
                  </pic:spPr>
                </pic:pic>
              </a:graphicData>
            </a:graphic>
          </wp:inline>
        </w:drawing>
      </w:r>
    </w:p>
    <w:p w14:paraId="5EE95E65" w14:textId="77777777" w:rsidR="00C40509" w:rsidRDefault="00000000">
      <w:pPr>
        <w:rPr>
          <w:sz w:val="28"/>
          <w:szCs w:val="28"/>
        </w:rPr>
      </w:pPr>
      <w:r>
        <w:rPr>
          <w:sz w:val="28"/>
          <w:szCs w:val="28"/>
        </w:rPr>
        <w:lastRenderedPageBreak/>
        <w:t xml:space="preserve">                                                 V_bayar_transaksi</w:t>
      </w:r>
      <w:r>
        <w:rPr>
          <w:noProof/>
          <w:sz w:val="28"/>
          <w:szCs w:val="28"/>
        </w:rPr>
        <w:drawing>
          <wp:inline distT="0" distB="0" distL="0" distR="0" wp14:anchorId="4A4E7638" wp14:editId="3F1A2792">
            <wp:extent cx="5731510" cy="4282440"/>
            <wp:effectExtent l="0" t="0" r="0" b="0"/>
            <wp:docPr id="50" name="image47.png" descr="v_bayar_transaksi.PNG"/>
            <wp:cNvGraphicFramePr/>
            <a:graphic xmlns:a="http://schemas.openxmlformats.org/drawingml/2006/main">
              <a:graphicData uri="http://schemas.openxmlformats.org/drawingml/2006/picture">
                <pic:pic xmlns:pic="http://schemas.openxmlformats.org/drawingml/2006/picture">
                  <pic:nvPicPr>
                    <pic:cNvPr id="0" name="image47.png" descr="v_bayar_transaksi.PNG"/>
                    <pic:cNvPicPr preferRelativeResize="0"/>
                  </pic:nvPicPr>
                  <pic:blipFill>
                    <a:blip r:embed="rId88"/>
                    <a:srcRect/>
                    <a:stretch>
                      <a:fillRect/>
                    </a:stretch>
                  </pic:blipFill>
                  <pic:spPr>
                    <a:xfrm>
                      <a:off x="0" y="0"/>
                      <a:ext cx="5731510" cy="4282440"/>
                    </a:xfrm>
                    <a:prstGeom prst="rect">
                      <a:avLst/>
                    </a:prstGeom>
                    <a:ln/>
                  </pic:spPr>
                </pic:pic>
              </a:graphicData>
            </a:graphic>
          </wp:inline>
        </w:drawing>
      </w:r>
    </w:p>
    <w:p w14:paraId="39D73FC1" w14:textId="77777777" w:rsidR="00C40509" w:rsidRDefault="00000000">
      <w:pPr>
        <w:jc w:val="center"/>
        <w:rPr>
          <w:sz w:val="28"/>
          <w:szCs w:val="28"/>
        </w:rPr>
      </w:pPr>
      <w:r>
        <w:rPr>
          <w:noProof/>
          <w:sz w:val="28"/>
          <w:szCs w:val="28"/>
        </w:rPr>
        <w:lastRenderedPageBreak/>
        <w:drawing>
          <wp:inline distT="0" distB="0" distL="0" distR="0" wp14:anchorId="696CF516" wp14:editId="14034029">
            <wp:extent cx="5731510" cy="4339590"/>
            <wp:effectExtent l="0" t="0" r="0" b="0"/>
            <wp:docPr id="51" name="image48.png" descr="v_bayar_transaksi1.PNG"/>
            <wp:cNvGraphicFramePr/>
            <a:graphic xmlns:a="http://schemas.openxmlformats.org/drawingml/2006/main">
              <a:graphicData uri="http://schemas.openxmlformats.org/drawingml/2006/picture">
                <pic:pic xmlns:pic="http://schemas.openxmlformats.org/drawingml/2006/picture">
                  <pic:nvPicPr>
                    <pic:cNvPr id="0" name="image48.png" descr="v_bayar_transaksi1.PNG"/>
                    <pic:cNvPicPr preferRelativeResize="0"/>
                  </pic:nvPicPr>
                  <pic:blipFill>
                    <a:blip r:embed="rId89"/>
                    <a:srcRect/>
                    <a:stretch>
                      <a:fillRect/>
                    </a:stretch>
                  </pic:blipFill>
                  <pic:spPr>
                    <a:xfrm>
                      <a:off x="0" y="0"/>
                      <a:ext cx="5731510" cy="4339590"/>
                    </a:xfrm>
                    <a:prstGeom prst="rect">
                      <a:avLst/>
                    </a:prstGeom>
                    <a:ln/>
                  </pic:spPr>
                </pic:pic>
              </a:graphicData>
            </a:graphic>
          </wp:inline>
        </w:drawing>
      </w:r>
      <w:r>
        <w:rPr>
          <w:noProof/>
          <w:sz w:val="28"/>
          <w:szCs w:val="28"/>
        </w:rPr>
        <w:drawing>
          <wp:inline distT="0" distB="0" distL="0" distR="0" wp14:anchorId="5BC11F56" wp14:editId="1ADC1A29">
            <wp:extent cx="5731510" cy="4401185"/>
            <wp:effectExtent l="0" t="0" r="0" b="0"/>
            <wp:docPr id="52" name="image49.png" descr="v_bayar_transaksi2.PNG"/>
            <wp:cNvGraphicFramePr/>
            <a:graphic xmlns:a="http://schemas.openxmlformats.org/drawingml/2006/main">
              <a:graphicData uri="http://schemas.openxmlformats.org/drawingml/2006/picture">
                <pic:pic xmlns:pic="http://schemas.openxmlformats.org/drawingml/2006/picture">
                  <pic:nvPicPr>
                    <pic:cNvPr id="0" name="image49.png" descr="v_bayar_transaksi2.PNG"/>
                    <pic:cNvPicPr preferRelativeResize="0"/>
                  </pic:nvPicPr>
                  <pic:blipFill>
                    <a:blip r:embed="rId90"/>
                    <a:srcRect/>
                    <a:stretch>
                      <a:fillRect/>
                    </a:stretch>
                  </pic:blipFill>
                  <pic:spPr>
                    <a:xfrm>
                      <a:off x="0" y="0"/>
                      <a:ext cx="5731510" cy="4401185"/>
                    </a:xfrm>
                    <a:prstGeom prst="rect">
                      <a:avLst/>
                    </a:prstGeom>
                    <a:ln/>
                  </pic:spPr>
                </pic:pic>
              </a:graphicData>
            </a:graphic>
          </wp:inline>
        </w:drawing>
      </w:r>
    </w:p>
    <w:p w14:paraId="11B59AA5" w14:textId="77777777" w:rsidR="00C40509" w:rsidRDefault="00000000" w:rsidP="00C40509">
      <w:pPr>
        <w:rPr>
          <w:sz w:val="28"/>
          <w:szCs w:val="28"/>
        </w:rPr>
        <w:pPrChange w:id="17" w:author="Saya" w:date="2023-03-13T09:17:00Z">
          <w:pPr>
            <w:jc w:val="center"/>
          </w:pPr>
        </w:pPrChange>
      </w:pPr>
      <w:r>
        <w:rPr>
          <w:sz w:val="28"/>
          <w:szCs w:val="28"/>
        </w:rPr>
        <w:lastRenderedPageBreak/>
        <w:t>V_transaksi</w:t>
      </w:r>
      <w:r>
        <w:rPr>
          <w:noProof/>
          <w:sz w:val="28"/>
          <w:szCs w:val="28"/>
        </w:rPr>
        <w:drawing>
          <wp:inline distT="0" distB="0" distL="0" distR="0" wp14:anchorId="08E44A4D" wp14:editId="39031050">
            <wp:extent cx="5143500" cy="3790950"/>
            <wp:effectExtent l="0" t="0" r="0" b="0"/>
            <wp:docPr id="53" name="image50.png" descr="v_transaksi.PNG"/>
            <wp:cNvGraphicFramePr/>
            <a:graphic xmlns:a="http://schemas.openxmlformats.org/drawingml/2006/main">
              <a:graphicData uri="http://schemas.openxmlformats.org/drawingml/2006/picture">
                <pic:pic xmlns:pic="http://schemas.openxmlformats.org/drawingml/2006/picture">
                  <pic:nvPicPr>
                    <pic:cNvPr id="0" name="image50.png" descr="v_transaksi.PNG"/>
                    <pic:cNvPicPr preferRelativeResize="0"/>
                  </pic:nvPicPr>
                  <pic:blipFill>
                    <a:blip r:embed="rId91"/>
                    <a:srcRect/>
                    <a:stretch>
                      <a:fillRect/>
                    </a:stretch>
                  </pic:blipFill>
                  <pic:spPr>
                    <a:xfrm>
                      <a:off x="0" y="0"/>
                      <a:ext cx="5143500" cy="3790950"/>
                    </a:xfrm>
                    <a:prstGeom prst="rect">
                      <a:avLst/>
                    </a:prstGeom>
                    <a:ln/>
                  </pic:spPr>
                </pic:pic>
              </a:graphicData>
            </a:graphic>
          </wp:inline>
        </w:drawing>
      </w:r>
      <w:r>
        <w:rPr>
          <w:noProof/>
          <w:sz w:val="28"/>
          <w:szCs w:val="28"/>
        </w:rPr>
        <w:drawing>
          <wp:inline distT="0" distB="0" distL="0" distR="0" wp14:anchorId="4595AA93" wp14:editId="19BD9741">
            <wp:extent cx="5314950" cy="3790950"/>
            <wp:effectExtent l="0" t="0" r="0" b="0"/>
            <wp:docPr id="54" name="image51.png" descr="v_transaksi2.PNG"/>
            <wp:cNvGraphicFramePr/>
            <a:graphic xmlns:a="http://schemas.openxmlformats.org/drawingml/2006/main">
              <a:graphicData uri="http://schemas.openxmlformats.org/drawingml/2006/picture">
                <pic:pic xmlns:pic="http://schemas.openxmlformats.org/drawingml/2006/picture">
                  <pic:nvPicPr>
                    <pic:cNvPr id="0" name="image51.png" descr="v_transaksi2.PNG"/>
                    <pic:cNvPicPr preferRelativeResize="0"/>
                  </pic:nvPicPr>
                  <pic:blipFill>
                    <a:blip r:embed="rId92"/>
                    <a:srcRect/>
                    <a:stretch>
                      <a:fillRect/>
                    </a:stretch>
                  </pic:blipFill>
                  <pic:spPr>
                    <a:xfrm>
                      <a:off x="0" y="0"/>
                      <a:ext cx="5314950" cy="3790950"/>
                    </a:xfrm>
                    <a:prstGeom prst="rect">
                      <a:avLst/>
                    </a:prstGeom>
                    <a:ln/>
                  </pic:spPr>
                </pic:pic>
              </a:graphicData>
            </a:graphic>
          </wp:inline>
        </w:drawing>
      </w:r>
    </w:p>
    <w:p w14:paraId="7EFA6303" w14:textId="77777777" w:rsidR="00C40509" w:rsidRDefault="00C40509">
      <w:pPr>
        <w:jc w:val="center"/>
        <w:rPr>
          <w:sz w:val="28"/>
          <w:szCs w:val="28"/>
        </w:rPr>
      </w:pPr>
    </w:p>
    <w:p w14:paraId="66B55755" w14:textId="77777777" w:rsidR="00C40509" w:rsidRDefault="00C40509">
      <w:pPr>
        <w:jc w:val="center"/>
        <w:rPr>
          <w:sz w:val="28"/>
          <w:szCs w:val="28"/>
        </w:rPr>
      </w:pPr>
    </w:p>
    <w:p w14:paraId="55E451C9" w14:textId="77777777" w:rsidR="00C40509" w:rsidRDefault="00C40509">
      <w:pPr>
        <w:jc w:val="center"/>
        <w:rPr>
          <w:sz w:val="28"/>
          <w:szCs w:val="28"/>
        </w:rPr>
      </w:pPr>
    </w:p>
    <w:p w14:paraId="33227A2A" w14:textId="77777777" w:rsidR="00C40509" w:rsidRDefault="00000000">
      <w:pPr>
        <w:jc w:val="center"/>
        <w:rPr>
          <w:sz w:val="28"/>
          <w:szCs w:val="28"/>
        </w:rPr>
      </w:pPr>
      <w:r>
        <w:rPr>
          <w:sz w:val="28"/>
          <w:szCs w:val="28"/>
        </w:rPr>
        <w:lastRenderedPageBreak/>
        <w:t>Home</w:t>
      </w:r>
    </w:p>
    <w:p w14:paraId="4CB5778C" w14:textId="77777777" w:rsidR="00C40509" w:rsidRDefault="00C40509">
      <w:pPr>
        <w:jc w:val="center"/>
        <w:rPr>
          <w:sz w:val="28"/>
          <w:szCs w:val="28"/>
        </w:rPr>
      </w:pPr>
    </w:p>
    <w:p w14:paraId="68B80AFA" w14:textId="77777777" w:rsidR="00C40509" w:rsidRDefault="00000000">
      <w:pPr>
        <w:jc w:val="center"/>
        <w:rPr>
          <w:sz w:val="28"/>
          <w:szCs w:val="28"/>
        </w:rPr>
      </w:pPr>
      <w:r>
        <w:rPr>
          <w:noProof/>
          <w:sz w:val="28"/>
          <w:szCs w:val="28"/>
        </w:rPr>
        <w:drawing>
          <wp:inline distT="0" distB="0" distL="0" distR="0" wp14:anchorId="196067E4" wp14:editId="227E500D">
            <wp:extent cx="5731510" cy="303276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3"/>
                    <a:srcRect/>
                    <a:stretch>
                      <a:fillRect/>
                    </a:stretch>
                  </pic:blipFill>
                  <pic:spPr>
                    <a:xfrm>
                      <a:off x="0" y="0"/>
                      <a:ext cx="5731510" cy="3032760"/>
                    </a:xfrm>
                    <a:prstGeom prst="rect">
                      <a:avLst/>
                    </a:prstGeom>
                    <a:ln/>
                  </pic:spPr>
                </pic:pic>
              </a:graphicData>
            </a:graphic>
          </wp:inline>
        </w:drawing>
      </w:r>
    </w:p>
    <w:p w14:paraId="7789FFD8" w14:textId="77777777" w:rsidR="00C40509" w:rsidRDefault="00C40509">
      <w:pPr>
        <w:rPr>
          <w:sz w:val="28"/>
          <w:szCs w:val="28"/>
        </w:rPr>
      </w:pPr>
    </w:p>
    <w:p w14:paraId="0428F84F" w14:textId="77777777" w:rsidR="00C40509" w:rsidRDefault="00C40509">
      <w:pPr>
        <w:rPr>
          <w:sz w:val="28"/>
          <w:szCs w:val="28"/>
        </w:rPr>
      </w:pPr>
    </w:p>
    <w:p w14:paraId="32CAA579" w14:textId="77777777" w:rsidR="00C40509" w:rsidRDefault="00000000">
      <w:pPr>
        <w:jc w:val="center"/>
        <w:rPr>
          <w:sz w:val="28"/>
          <w:szCs w:val="28"/>
        </w:rPr>
      </w:pPr>
      <w:r>
        <w:rPr>
          <w:sz w:val="28"/>
          <w:szCs w:val="28"/>
        </w:rPr>
        <w:t>Registasi_pelanggan</w:t>
      </w:r>
    </w:p>
    <w:p w14:paraId="233AE455" w14:textId="77777777" w:rsidR="00C40509" w:rsidRDefault="00000000">
      <w:pPr>
        <w:tabs>
          <w:tab w:val="left" w:pos="3402"/>
        </w:tabs>
        <w:jc w:val="center"/>
        <w:rPr>
          <w:sz w:val="28"/>
          <w:szCs w:val="28"/>
        </w:rPr>
      </w:pPr>
      <w:r>
        <w:rPr>
          <w:noProof/>
          <w:sz w:val="28"/>
          <w:szCs w:val="28"/>
        </w:rPr>
        <w:drawing>
          <wp:inline distT="0" distB="0" distL="0" distR="0" wp14:anchorId="62D1BB5E" wp14:editId="230DEB47">
            <wp:extent cx="5731510" cy="2671445"/>
            <wp:effectExtent l="0" t="0" r="0" b="0"/>
            <wp:docPr id="45" name="image42.png" descr="registasipelanggan.PNG"/>
            <wp:cNvGraphicFramePr/>
            <a:graphic xmlns:a="http://schemas.openxmlformats.org/drawingml/2006/main">
              <a:graphicData uri="http://schemas.openxmlformats.org/drawingml/2006/picture">
                <pic:pic xmlns:pic="http://schemas.openxmlformats.org/drawingml/2006/picture">
                  <pic:nvPicPr>
                    <pic:cNvPr id="0" name="image42.png" descr="registasipelanggan.PNG"/>
                    <pic:cNvPicPr preferRelativeResize="0"/>
                  </pic:nvPicPr>
                  <pic:blipFill>
                    <a:blip r:embed="rId94"/>
                    <a:srcRect/>
                    <a:stretch>
                      <a:fillRect/>
                    </a:stretch>
                  </pic:blipFill>
                  <pic:spPr>
                    <a:xfrm>
                      <a:off x="0" y="0"/>
                      <a:ext cx="5731510" cy="2671445"/>
                    </a:xfrm>
                    <a:prstGeom prst="rect">
                      <a:avLst/>
                    </a:prstGeom>
                    <a:ln/>
                  </pic:spPr>
                </pic:pic>
              </a:graphicData>
            </a:graphic>
          </wp:inline>
        </w:drawing>
      </w:r>
    </w:p>
    <w:p w14:paraId="25564E66" w14:textId="77777777" w:rsidR="00C40509" w:rsidRDefault="00C40509">
      <w:pPr>
        <w:tabs>
          <w:tab w:val="left" w:pos="3402"/>
        </w:tabs>
        <w:jc w:val="center"/>
        <w:rPr>
          <w:sz w:val="28"/>
          <w:szCs w:val="28"/>
        </w:rPr>
      </w:pPr>
    </w:p>
    <w:p w14:paraId="7B0A5766" w14:textId="77777777" w:rsidR="00C40509" w:rsidRDefault="00C40509">
      <w:pPr>
        <w:tabs>
          <w:tab w:val="left" w:pos="3402"/>
        </w:tabs>
        <w:jc w:val="center"/>
        <w:rPr>
          <w:sz w:val="28"/>
          <w:szCs w:val="28"/>
        </w:rPr>
      </w:pPr>
    </w:p>
    <w:p w14:paraId="56C7D4AC" w14:textId="77777777" w:rsidR="00C40509" w:rsidRDefault="00C40509">
      <w:pPr>
        <w:tabs>
          <w:tab w:val="left" w:pos="3402"/>
        </w:tabs>
        <w:jc w:val="center"/>
        <w:rPr>
          <w:sz w:val="28"/>
          <w:szCs w:val="28"/>
        </w:rPr>
      </w:pPr>
    </w:p>
    <w:p w14:paraId="4B36A49F" w14:textId="77777777" w:rsidR="00C40509" w:rsidRDefault="00000000">
      <w:pPr>
        <w:tabs>
          <w:tab w:val="left" w:pos="3402"/>
        </w:tabs>
        <w:jc w:val="center"/>
        <w:rPr>
          <w:sz w:val="28"/>
          <w:szCs w:val="28"/>
        </w:rPr>
      </w:pPr>
      <w:r>
        <w:rPr>
          <w:sz w:val="28"/>
          <w:szCs w:val="28"/>
        </w:rPr>
        <w:t xml:space="preserve">Daftar_pengguna     </w:t>
      </w:r>
    </w:p>
    <w:p w14:paraId="0A56554F" w14:textId="77777777" w:rsidR="00C40509" w:rsidRDefault="00000000">
      <w:pPr>
        <w:jc w:val="center"/>
        <w:rPr>
          <w:sz w:val="28"/>
          <w:szCs w:val="28"/>
        </w:rPr>
      </w:pPr>
      <w:r>
        <w:rPr>
          <w:noProof/>
          <w:sz w:val="28"/>
          <w:szCs w:val="28"/>
        </w:rPr>
        <w:lastRenderedPageBreak/>
        <w:drawing>
          <wp:inline distT="0" distB="0" distL="0" distR="0" wp14:anchorId="6807CC5F" wp14:editId="0E384097">
            <wp:extent cx="5731510" cy="2627630"/>
            <wp:effectExtent l="0" t="0" r="0" b="0"/>
            <wp:docPr id="46" name="image43.png" descr="daptarpengguna.PNG"/>
            <wp:cNvGraphicFramePr/>
            <a:graphic xmlns:a="http://schemas.openxmlformats.org/drawingml/2006/main">
              <a:graphicData uri="http://schemas.openxmlformats.org/drawingml/2006/picture">
                <pic:pic xmlns:pic="http://schemas.openxmlformats.org/drawingml/2006/picture">
                  <pic:nvPicPr>
                    <pic:cNvPr id="0" name="image43.png" descr="daptarpengguna.PNG"/>
                    <pic:cNvPicPr preferRelativeResize="0"/>
                  </pic:nvPicPr>
                  <pic:blipFill>
                    <a:blip r:embed="rId95"/>
                    <a:srcRect/>
                    <a:stretch>
                      <a:fillRect/>
                    </a:stretch>
                  </pic:blipFill>
                  <pic:spPr>
                    <a:xfrm>
                      <a:off x="0" y="0"/>
                      <a:ext cx="5731510" cy="2627630"/>
                    </a:xfrm>
                    <a:prstGeom prst="rect">
                      <a:avLst/>
                    </a:prstGeom>
                    <a:ln/>
                  </pic:spPr>
                </pic:pic>
              </a:graphicData>
            </a:graphic>
          </wp:inline>
        </w:drawing>
      </w:r>
    </w:p>
    <w:p w14:paraId="2D13809B" w14:textId="77777777" w:rsidR="00C40509" w:rsidRDefault="00000000">
      <w:pPr>
        <w:jc w:val="center"/>
        <w:rPr>
          <w:sz w:val="28"/>
          <w:szCs w:val="28"/>
        </w:rPr>
      </w:pPr>
      <w:r>
        <w:rPr>
          <w:sz w:val="28"/>
          <w:szCs w:val="28"/>
        </w:rPr>
        <w:t>Tambah_pengguna</w:t>
      </w:r>
    </w:p>
    <w:p w14:paraId="60398A08" w14:textId="77777777" w:rsidR="00C40509" w:rsidRDefault="00000000">
      <w:pPr>
        <w:jc w:val="center"/>
        <w:rPr>
          <w:sz w:val="28"/>
          <w:szCs w:val="28"/>
        </w:rPr>
      </w:pPr>
      <w:r>
        <w:rPr>
          <w:noProof/>
          <w:sz w:val="28"/>
          <w:szCs w:val="28"/>
        </w:rPr>
        <w:drawing>
          <wp:inline distT="0" distB="0" distL="0" distR="0" wp14:anchorId="1F129FCC" wp14:editId="28891EC4">
            <wp:extent cx="5731510" cy="2632710"/>
            <wp:effectExtent l="0" t="0" r="0" b="0"/>
            <wp:docPr id="47" name="image44.png" descr="tambahpengguna.PNG"/>
            <wp:cNvGraphicFramePr/>
            <a:graphic xmlns:a="http://schemas.openxmlformats.org/drawingml/2006/main">
              <a:graphicData uri="http://schemas.openxmlformats.org/drawingml/2006/picture">
                <pic:pic xmlns:pic="http://schemas.openxmlformats.org/drawingml/2006/picture">
                  <pic:nvPicPr>
                    <pic:cNvPr id="0" name="image44.png" descr="tambahpengguna.PNG"/>
                    <pic:cNvPicPr preferRelativeResize="0"/>
                  </pic:nvPicPr>
                  <pic:blipFill>
                    <a:blip r:embed="rId96"/>
                    <a:srcRect/>
                    <a:stretch>
                      <a:fillRect/>
                    </a:stretch>
                  </pic:blipFill>
                  <pic:spPr>
                    <a:xfrm>
                      <a:off x="0" y="0"/>
                      <a:ext cx="5731510" cy="2632710"/>
                    </a:xfrm>
                    <a:prstGeom prst="rect">
                      <a:avLst/>
                    </a:prstGeom>
                    <a:ln/>
                  </pic:spPr>
                </pic:pic>
              </a:graphicData>
            </a:graphic>
          </wp:inline>
        </w:drawing>
      </w:r>
    </w:p>
    <w:p w14:paraId="1A7138F0" w14:textId="77777777" w:rsidR="00C40509" w:rsidRDefault="00000000">
      <w:pPr>
        <w:jc w:val="center"/>
        <w:rPr>
          <w:sz w:val="28"/>
          <w:szCs w:val="28"/>
        </w:rPr>
      </w:pPr>
      <w:r>
        <w:rPr>
          <w:sz w:val="28"/>
          <w:szCs w:val="28"/>
        </w:rPr>
        <w:t>Daftar_outlet</w:t>
      </w:r>
    </w:p>
    <w:p w14:paraId="04A21579" w14:textId="77777777" w:rsidR="00C40509" w:rsidRDefault="00000000">
      <w:pPr>
        <w:jc w:val="center"/>
        <w:rPr>
          <w:sz w:val="28"/>
          <w:szCs w:val="28"/>
        </w:rPr>
      </w:pPr>
      <w:r>
        <w:rPr>
          <w:noProof/>
          <w:sz w:val="28"/>
          <w:szCs w:val="28"/>
        </w:rPr>
        <w:drawing>
          <wp:inline distT="0" distB="0" distL="0" distR="0" wp14:anchorId="2F6E0DE3" wp14:editId="2C177849">
            <wp:extent cx="5731510" cy="2661920"/>
            <wp:effectExtent l="0" t="0" r="0" b="0"/>
            <wp:docPr id="82" name="image77.png" descr="daptaroutlet.PNG"/>
            <wp:cNvGraphicFramePr/>
            <a:graphic xmlns:a="http://schemas.openxmlformats.org/drawingml/2006/main">
              <a:graphicData uri="http://schemas.openxmlformats.org/drawingml/2006/picture">
                <pic:pic xmlns:pic="http://schemas.openxmlformats.org/drawingml/2006/picture">
                  <pic:nvPicPr>
                    <pic:cNvPr id="0" name="image77.png" descr="daptaroutlet.PNG"/>
                    <pic:cNvPicPr preferRelativeResize="0"/>
                  </pic:nvPicPr>
                  <pic:blipFill>
                    <a:blip r:embed="rId97"/>
                    <a:srcRect/>
                    <a:stretch>
                      <a:fillRect/>
                    </a:stretch>
                  </pic:blipFill>
                  <pic:spPr>
                    <a:xfrm>
                      <a:off x="0" y="0"/>
                      <a:ext cx="5731510" cy="2661920"/>
                    </a:xfrm>
                    <a:prstGeom prst="rect">
                      <a:avLst/>
                    </a:prstGeom>
                    <a:ln/>
                  </pic:spPr>
                </pic:pic>
              </a:graphicData>
            </a:graphic>
          </wp:inline>
        </w:drawing>
      </w:r>
    </w:p>
    <w:p w14:paraId="591E84F8" w14:textId="77777777" w:rsidR="00C40509" w:rsidRDefault="00000000">
      <w:pPr>
        <w:jc w:val="center"/>
        <w:rPr>
          <w:sz w:val="28"/>
          <w:szCs w:val="28"/>
        </w:rPr>
      </w:pPr>
      <w:r>
        <w:rPr>
          <w:sz w:val="28"/>
          <w:szCs w:val="28"/>
        </w:rPr>
        <w:lastRenderedPageBreak/>
        <w:t>Tambah_outlet</w:t>
      </w:r>
      <w:r>
        <w:rPr>
          <w:noProof/>
          <w:sz w:val="28"/>
          <w:szCs w:val="28"/>
        </w:rPr>
        <w:drawing>
          <wp:inline distT="0" distB="0" distL="0" distR="0" wp14:anchorId="1B6E528D" wp14:editId="7261B061">
            <wp:extent cx="5731510" cy="2617470"/>
            <wp:effectExtent l="0" t="0" r="0" b="0"/>
            <wp:docPr id="84" name="image79.png" descr="tambahoutlet.PNG"/>
            <wp:cNvGraphicFramePr/>
            <a:graphic xmlns:a="http://schemas.openxmlformats.org/drawingml/2006/main">
              <a:graphicData uri="http://schemas.openxmlformats.org/drawingml/2006/picture">
                <pic:pic xmlns:pic="http://schemas.openxmlformats.org/drawingml/2006/picture">
                  <pic:nvPicPr>
                    <pic:cNvPr id="0" name="image79.png" descr="tambahoutlet.PNG"/>
                    <pic:cNvPicPr preferRelativeResize="0"/>
                  </pic:nvPicPr>
                  <pic:blipFill>
                    <a:blip r:embed="rId98"/>
                    <a:srcRect/>
                    <a:stretch>
                      <a:fillRect/>
                    </a:stretch>
                  </pic:blipFill>
                  <pic:spPr>
                    <a:xfrm>
                      <a:off x="0" y="0"/>
                      <a:ext cx="5731510" cy="2617470"/>
                    </a:xfrm>
                    <a:prstGeom prst="rect">
                      <a:avLst/>
                    </a:prstGeom>
                    <a:ln/>
                  </pic:spPr>
                </pic:pic>
              </a:graphicData>
            </a:graphic>
          </wp:inline>
        </w:drawing>
      </w:r>
    </w:p>
    <w:p w14:paraId="02DFF8E9" w14:textId="77777777" w:rsidR="00C40509" w:rsidRDefault="00000000">
      <w:pPr>
        <w:jc w:val="center"/>
        <w:rPr>
          <w:sz w:val="28"/>
          <w:szCs w:val="28"/>
        </w:rPr>
      </w:pPr>
      <w:r>
        <w:rPr>
          <w:sz w:val="28"/>
          <w:szCs w:val="28"/>
        </w:rPr>
        <w:t>Daftar_produk</w:t>
      </w:r>
    </w:p>
    <w:p w14:paraId="655CBBD0" w14:textId="77777777" w:rsidR="00C40509" w:rsidRDefault="00000000">
      <w:pPr>
        <w:jc w:val="center"/>
        <w:rPr>
          <w:sz w:val="28"/>
          <w:szCs w:val="28"/>
        </w:rPr>
      </w:pPr>
      <w:r>
        <w:rPr>
          <w:noProof/>
          <w:sz w:val="28"/>
          <w:szCs w:val="28"/>
        </w:rPr>
        <w:drawing>
          <wp:inline distT="0" distB="0" distL="0" distR="0" wp14:anchorId="28B86C2E" wp14:editId="461AECC3">
            <wp:extent cx="5731510" cy="2636520"/>
            <wp:effectExtent l="0" t="0" r="0" b="0"/>
            <wp:docPr id="86" name="image81.png" descr="daptarproduk.PNG"/>
            <wp:cNvGraphicFramePr/>
            <a:graphic xmlns:a="http://schemas.openxmlformats.org/drawingml/2006/main">
              <a:graphicData uri="http://schemas.openxmlformats.org/drawingml/2006/picture">
                <pic:pic xmlns:pic="http://schemas.openxmlformats.org/drawingml/2006/picture">
                  <pic:nvPicPr>
                    <pic:cNvPr id="0" name="image81.png" descr="daptarproduk.PNG"/>
                    <pic:cNvPicPr preferRelativeResize="0"/>
                  </pic:nvPicPr>
                  <pic:blipFill>
                    <a:blip r:embed="rId99"/>
                    <a:srcRect/>
                    <a:stretch>
                      <a:fillRect/>
                    </a:stretch>
                  </pic:blipFill>
                  <pic:spPr>
                    <a:xfrm>
                      <a:off x="0" y="0"/>
                      <a:ext cx="5731510" cy="2636520"/>
                    </a:xfrm>
                    <a:prstGeom prst="rect">
                      <a:avLst/>
                    </a:prstGeom>
                    <a:ln/>
                  </pic:spPr>
                </pic:pic>
              </a:graphicData>
            </a:graphic>
          </wp:inline>
        </w:drawing>
      </w:r>
      <w:r>
        <w:rPr>
          <w:sz w:val="28"/>
          <w:szCs w:val="28"/>
        </w:rPr>
        <w:t>Tambah_produk</w:t>
      </w:r>
      <w:r>
        <w:rPr>
          <w:noProof/>
          <w:sz w:val="28"/>
          <w:szCs w:val="28"/>
        </w:rPr>
        <w:drawing>
          <wp:inline distT="0" distB="0" distL="0" distR="0" wp14:anchorId="11F9DCB2" wp14:editId="399442B3">
            <wp:extent cx="5731510" cy="2611755"/>
            <wp:effectExtent l="0" t="0" r="0" b="0"/>
            <wp:docPr id="88" name="image83.png" descr="tambahproduk.PNG"/>
            <wp:cNvGraphicFramePr/>
            <a:graphic xmlns:a="http://schemas.openxmlformats.org/drawingml/2006/main">
              <a:graphicData uri="http://schemas.openxmlformats.org/drawingml/2006/picture">
                <pic:pic xmlns:pic="http://schemas.openxmlformats.org/drawingml/2006/picture">
                  <pic:nvPicPr>
                    <pic:cNvPr id="0" name="image83.png" descr="tambahproduk.PNG"/>
                    <pic:cNvPicPr preferRelativeResize="0"/>
                  </pic:nvPicPr>
                  <pic:blipFill>
                    <a:blip r:embed="rId100"/>
                    <a:srcRect/>
                    <a:stretch>
                      <a:fillRect/>
                    </a:stretch>
                  </pic:blipFill>
                  <pic:spPr>
                    <a:xfrm>
                      <a:off x="0" y="0"/>
                      <a:ext cx="5731510" cy="2611755"/>
                    </a:xfrm>
                    <a:prstGeom prst="rect">
                      <a:avLst/>
                    </a:prstGeom>
                    <a:ln/>
                  </pic:spPr>
                </pic:pic>
              </a:graphicData>
            </a:graphic>
          </wp:inline>
        </w:drawing>
      </w:r>
    </w:p>
    <w:p w14:paraId="319E0B1C" w14:textId="77777777" w:rsidR="00C40509" w:rsidRDefault="00000000">
      <w:pPr>
        <w:jc w:val="center"/>
        <w:rPr>
          <w:sz w:val="28"/>
          <w:szCs w:val="28"/>
        </w:rPr>
      </w:pPr>
      <w:r>
        <w:rPr>
          <w:sz w:val="28"/>
          <w:szCs w:val="28"/>
        </w:rPr>
        <w:lastRenderedPageBreak/>
        <w:t>Daftar_transaksi</w:t>
      </w:r>
      <w:r>
        <w:rPr>
          <w:noProof/>
          <w:sz w:val="28"/>
          <w:szCs w:val="28"/>
        </w:rPr>
        <w:drawing>
          <wp:inline distT="0" distB="0" distL="0" distR="0" wp14:anchorId="07CFA30C" wp14:editId="43AECAEA">
            <wp:extent cx="5731510" cy="2720975"/>
            <wp:effectExtent l="0" t="0" r="0" b="0"/>
            <wp:docPr id="90" name="image85.png" descr="daptartransaksi.PNG"/>
            <wp:cNvGraphicFramePr/>
            <a:graphic xmlns:a="http://schemas.openxmlformats.org/drawingml/2006/main">
              <a:graphicData uri="http://schemas.openxmlformats.org/drawingml/2006/picture">
                <pic:pic xmlns:pic="http://schemas.openxmlformats.org/drawingml/2006/picture">
                  <pic:nvPicPr>
                    <pic:cNvPr id="0" name="image85.png" descr="daptartransaksi.PNG"/>
                    <pic:cNvPicPr preferRelativeResize="0"/>
                  </pic:nvPicPr>
                  <pic:blipFill>
                    <a:blip r:embed="rId101"/>
                    <a:srcRect/>
                    <a:stretch>
                      <a:fillRect/>
                    </a:stretch>
                  </pic:blipFill>
                  <pic:spPr>
                    <a:xfrm>
                      <a:off x="0" y="0"/>
                      <a:ext cx="5731510" cy="2720975"/>
                    </a:xfrm>
                    <a:prstGeom prst="rect">
                      <a:avLst/>
                    </a:prstGeom>
                    <a:ln/>
                  </pic:spPr>
                </pic:pic>
              </a:graphicData>
            </a:graphic>
          </wp:inline>
        </w:drawing>
      </w:r>
    </w:p>
    <w:p w14:paraId="171CF4E9" w14:textId="77777777" w:rsidR="00C40509" w:rsidRDefault="00000000">
      <w:pPr>
        <w:jc w:val="center"/>
        <w:rPr>
          <w:sz w:val="28"/>
          <w:szCs w:val="28"/>
        </w:rPr>
      </w:pPr>
      <w:r>
        <w:rPr>
          <w:sz w:val="28"/>
          <w:szCs w:val="28"/>
        </w:rPr>
        <w:t>Tambah_transaksi</w:t>
      </w:r>
      <w:r>
        <w:rPr>
          <w:noProof/>
          <w:sz w:val="28"/>
          <w:szCs w:val="28"/>
        </w:rPr>
        <w:drawing>
          <wp:inline distT="0" distB="0" distL="0" distR="0" wp14:anchorId="23AB5EC2" wp14:editId="005EF399">
            <wp:extent cx="5731510" cy="2670810"/>
            <wp:effectExtent l="0" t="0" r="0" b="0"/>
            <wp:docPr id="93" name="image88.png" descr="tambahtransaksi.PNG"/>
            <wp:cNvGraphicFramePr/>
            <a:graphic xmlns:a="http://schemas.openxmlformats.org/drawingml/2006/main">
              <a:graphicData uri="http://schemas.openxmlformats.org/drawingml/2006/picture">
                <pic:pic xmlns:pic="http://schemas.openxmlformats.org/drawingml/2006/picture">
                  <pic:nvPicPr>
                    <pic:cNvPr id="0" name="image88.png" descr="tambahtransaksi.PNG"/>
                    <pic:cNvPicPr preferRelativeResize="0"/>
                  </pic:nvPicPr>
                  <pic:blipFill>
                    <a:blip r:embed="rId102"/>
                    <a:srcRect/>
                    <a:stretch>
                      <a:fillRect/>
                    </a:stretch>
                  </pic:blipFill>
                  <pic:spPr>
                    <a:xfrm>
                      <a:off x="0" y="0"/>
                      <a:ext cx="5731510" cy="2670810"/>
                    </a:xfrm>
                    <a:prstGeom prst="rect">
                      <a:avLst/>
                    </a:prstGeom>
                    <a:ln/>
                  </pic:spPr>
                </pic:pic>
              </a:graphicData>
            </a:graphic>
          </wp:inline>
        </w:drawing>
      </w:r>
    </w:p>
    <w:p w14:paraId="4CEC49EA" w14:textId="77777777" w:rsidR="00C40509" w:rsidRDefault="00000000">
      <w:pPr>
        <w:jc w:val="center"/>
        <w:rPr>
          <w:sz w:val="28"/>
          <w:szCs w:val="28"/>
        </w:rPr>
      </w:pPr>
      <w:r>
        <w:rPr>
          <w:sz w:val="28"/>
          <w:szCs w:val="28"/>
        </w:rPr>
        <w:t>Cetak_transaksi</w:t>
      </w:r>
    </w:p>
    <w:p w14:paraId="1FDC637C" w14:textId="77777777" w:rsidR="00C40509" w:rsidRDefault="00000000">
      <w:pPr>
        <w:jc w:val="center"/>
        <w:rPr>
          <w:sz w:val="28"/>
          <w:szCs w:val="28"/>
        </w:rPr>
      </w:pPr>
      <w:r>
        <w:rPr>
          <w:noProof/>
          <w:sz w:val="28"/>
          <w:szCs w:val="28"/>
        </w:rPr>
        <w:drawing>
          <wp:inline distT="0" distB="0" distL="0" distR="0" wp14:anchorId="55B3F41F" wp14:editId="73A9244C">
            <wp:extent cx="4705350" cy="2228850"/>
            <wp:effectExtent l="0" t="0" r="0" b="0"/>
            <wp:docPr id="11" name="image9.png" descr="cetak.PNG"/>
            <wp:cNvGraphicFramePr/>
            <a:graphic xmlns:a="http://schemas.openxmlformats.org/drawingml/2006/main">
              <a:graphicData uri="http://schemas.openxmlformats.org/drawingml/2006/picture">
                <pic:pic xmlns:pic="http://schemas.openxmlformats.org/drawingml/2006/picture">
                  <pic:nvPicPr>
                    <pic:cNvPr id="0" name="image9.png" descr="cetak.PNG"/>
                    <pic:cNvPicPr preferRelativeResize="0"/>
                  </pic:nvPicPr>
                  <pic:blipFill>
                    <a:blip r:embed="rId103"/>
                    <a:srcRect/>
                    <a:stretch>
                      <a:fillRect/>
                    </a:stretch>
                  </pic:blipFill>
                  <pic:spPr>
                    <a:xfrm>
                      <a:off x="0" y="0"/>
                      <a:ext cx="4705350" cy="2228850"/>
                    </a:xfrm>
                    <a:prstGeom prst="rect">
                      <a:avLst/>
                    </a:prstGeom>
                    <a:ln/>
                  </pic:spPr>
                </pic:pic>
              </a:graphicData>
            </a:graphic>
          </wp:inline>
        </w:drawing>
      </w:r>
    </w:p>
    <w:p w14:paraId="64E15ED7" w14:textId="77777777" w:rsidR="00C40509" w:rsidRDefault="00000000">
      <w:pPr>
        <w:jc w:val="center"/>
      </w:pPr>
      <w:r>
        <w:lastRenderedPageBreak/>
        <w:t xml:space="preserve">KESIMPULAN DAN SARAN </w:t>
      </w:r>
    </w:p>
    <w:p w14:paraId="3500534B" w14:textId="77777777" w:rsidR="00C40509" w:rsidRDefault="00000000">
      <w:pPr>
        <w:jc w:val="center"/>
      </w:pPr>
      <w:r>
        <w:t xml:space="preserve">Pada bab ini akan dikemukakan kesimpulan yang dapat diperoleh dari pembahasan yang telah diuraikan pada bab-bab sebelumnya mengenai Sistem Infromasi Pelayanan Jasa Laundry ,serta saran untuk perbaikan dan pengembangan yang lebih lanjut. </w:t>
      </w:r>
    </w:p>
    <w:p w14:paraId="68884161" w14:textId="77777777" w:rsidR="00C40509" w:rsidRDefault="00000000">
      <w:pPr>
        <w:jc w:val="center"/>
      </w:pPr>
      <w:r>
        <w:t xml:space="preserve"> Kesimpulan Perancangan Sistem Informasi Pelayanan Jasa Laundry  ini merupakan suatu pengembangan dari sistem yang sudah ada, namun hanya saja sistem yang ada masih bersifat manual. Maka dari itu, hasil pembahasan sebelumnya, dapat disimpulkan bahwa : </w:t>
      </w:r>
    </w:p>
    <w:p w14:paraId="4E411DF9" w14:textId="77777777" w:rsidR="00C40509" w:rsidRDefault="00000000">
      <w:pPr>
        <w:jc w:val="center"/>
      </w:pPr>
      <w:r>
        <w:t xml:space="preserve">Dengan adanya sistem informasi pelayanan jasa ini, dapat membantu dalam proses pengelolaan dan pencatatan data konsumen, serta pembuatan laporan pelayanan jasa laundry dilakukan dengan sistem yang terkomputerisasi, sedangkan sebelumnya dilakukan secara manual. </w:t>
      </w:r>
    </w:p>
    <w:p w14:paraId="3327BD56" w14:textId="77777777" w:rsidR="00C40509" w:rsidRDefault="00000000">
      <w:pPr>
        <w:jc w:val="center"/>
      </w:pPr>
      <w:r>
        <w:t xml:space="preserve"> Dengan adanya sistem informasi pelayanan jasa ini, dapat mempermudah pekerjaan pihak perusahaan dalam proses pembuatan nota laundry, yang sebelumnya masih diperlukannya tulis tangan dari pihak perusahaan.</w:t>
      </w:r>
    </w:p>
    <w:p w14:paraId="16976AF4" w14:textId="77777777" w:rsidR="00C40509" w:rsidRDefault="00000000">
      <w:pPr>
        <w:jc w:val="center"/>
      </w:pPr>
      <w:r>
        <w:t xml:space="preserve">  Dengan adanya sistem informasi pelayanan jasa ini, dapat membantu pihak konsumen dalam melakukan pengecekan status laundry, yang sebelumnya 98 konsumen diharuskan datang langsung ke tempat Kedai Laundry untuk melakukan pengecekan.</w:t>
      </w:r>
    </w:p>
    <w:p w14:paraId="49EEDCE5" w14:textId="77777777" w:rsidR="00C40509" w:rsidRDefault="00000000">
      <w:pPr>
        <w:jc w:val="center"/>
      </w:pPr>
      <w:r>
        <w:t xml:space="preserve"> Saran Adapun saran terhadap penggunaan sistem informasi pelayanan jasa laundry yang telah dibuat adalah sebagai berikut :</w:t>
      </w:r>
    </w:p>
    <w:p w14:paraId="6B9D1741" w14:textId="77777777" w:rsidR="00C40509" w:rsidRDefault="00000000">
      <w:pPr>
        <w:jc w:val="center"/>
      </w:pPr>
      <w:r>
        <w:t xml:space="preserve"> 1. Untuk pihak kantor harus ada perawatan sistem agar bisa digunakan secara optimal.</w:t>
      </w:r>
    </w:p>
    <w:p w14:paraId="0491FF32" w14:textId="77777777" w:rsidR="00C40509" w:rsidRDefault="00000000">
      <w:pPr>
        <w:jc w:val="center"/>
      </w:pPr>
      <w:r>
        <w:t xml:space="preserve"> 2. Diharapkan sistem informasi pelayanan jasa yang dibuat ini, bisa dilakukan pengembangan sehingga menjadi aplikasi yang lebih baik. </w:t>
      </w:r>
    </w:p>
    <w:p w14:paraId="6FF7C7E6" w14:textId="77777777" w:rsidR="00C40509" w:rsidRDefault="00000000">
      <w:pPr>
        <w:jc w:val="center"/>
      </w:pPr>
      <w:r>
        <w:t>3. Pengembangan aplikasi sistem informasi pelayanan jasa yang telah dibuat, yaitu dapat melakukan proses pembuatan laporan keuangan atau laporan laba/rugi.</w:t>
      </w:r>
    </w:p>
    <w:p w14:paraId="0FBCBF3D" w14:textId="77777777" w:rsidR="00C40509" w:rsidRDefault="00C40509">
      <w:pPr>
        <w:jc w:val="center"/>
      </w:pPr>
    </w:p>
    <w:p w14:paraId="5701443A" w14:textId="77777777" w:rsidR="00C40509" w:rsidRDefault="00C40509">
      <w:pPr>
        <w:jc w:val="center"/>
      </w:pPr>
    </w:p>
    <w:p w14:paraId="66A34055" w14:textId="77777777" w:rsidR="00C40509" w:rsidRDefault="00C40509">
      <w:pPr>
        <w:jc w:val="center"/>
        <w:rPr>
          <w:sz w:val="28"/>
          <w:szCs w:val="28"/>
        </w:rPr>
      </w:pPr>
    </w:p>
    <w:sectPr w:rsidR="00C40509">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67DF7C" w14:textId="77777777" w:rsidR="006F334A" w:rsidRDefault="006F334A">
      <w:pPr>
        <w:spacing w:after="0" w:line="240" w:lineRule="auto"/>
      </w:pPr>
      <w:r>
        <w:separator/>
      </w:r>
    </w:p>
  </w:endnote>
  <w:endnote w:type="continuationSeparator" w:id="0">
    <w:p w14:paraId="2CB17C8B" w14:textId="77777777" w:rsidR="006F334A" w:rsidRDefault="006F33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60D6E5" w14:textId="77777777" w:rsidR="006F334A" w:rsidRDefault="006F334A">
      <w:pPr>
        <w:spacing w:after="0" w:line="240" w:lineRule="auto"/>
      </w:pPr>
      <w:r>
        <w:separator/>
      </w:r>
    </w:p>
  </w:footnote>
  <w:footnote w:type="continuationSeparator" w:id="0">
    <w:p w14:paraId="41BDB0E1" w14:textId="77777777" w:rsidR="006F334A" w:rsidRDefault="006F33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26302" w14:textId="77777777" w:rsidR="00C40509" w:rsidRDefault="00C40509">
    <w:pPr>
      <w:pBdr>
        <w:top w:val="nil"/>
        <w:left w:val="nil"/>
        <w:bottom w:val="nil"/>
        <w:right w:val="nil"/>
        <w:between w:val="nil"/>
      </w:pBdr>
      <w:tabs>
        <w:tab w:val="center" w:pos="4513"/>
        <w:tab w:val="right" w:pos="9026"/>
      </w:tabs>
      <w:spacing w:after="0" w:line="240" w:lineRule="auto"/>
      <w:rPr>
        <w:color w:val="000000"/>
      </w:rPr>
    </w:pPr>
  </w:p>
  <w:p w14:paraId="4F8D157A" w14:textId="77777777" w:rsidR="00C40509" w:rsidRDefault="00C40509">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35A22"/>
    <w:multiLevelType w:val="multilevel"/>
    <w:tmpl w:val="2ABA865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78A4525"/>
    <w:multiLevelType w:val="multilevel"/>
    <w:tmpl w:val="A9D6ED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B6043C8"/>
    <w:multiLevelType w:val="multilevel"/>
    <w:tmpl w:val="2B8E48C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E220F8A"/>
    <w:multiLevelType w:val="multilevel"/>
    <w:tmpl w:val="C28CE8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3E0F10C4"/>
    <w:multiLevelType w:val="multilevel"/>
    <w:tmpl w:val="DC2C3E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560006F7"/>
    <w:multiLevelType w:val="multilevel"/>
    <w:tmpl w:val="D5A6F6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704567AC"/>
    <w:multiLevelType w:val="multilevel"/>
    <w:tmpl w:val="1B0CE4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7210555"/>
    <w:multiLevelType w:val="multilevel"/>
    <w:tmpl w:val="599E5C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724937404">
    <w:abstractNumId w:val="1"/>
  </w:num>
  <w:num w:numId="2" w16cid:durableId="1128546334">
    <w:abstractNumId w:val="3"/>
  </w:num>
  <w:num w:numId="3" w16cid:durableId="1954744635">
    <w:abstractNumId w:val="4"/>
  </w:num>
  <w:num w:numId="4" w16cid:durableId="302003165">
    <w:abstractNumId w:val="2"/>
  </w:num>
  <w:num w:numId="5" w16cid:durableId="811143898">
    <w:abstractNumId w:val="7"/>
  </w:num>
  <w:num w:numId="6" w16cid:durableId="987826615">
    <w:abstractNumId w:val="6"/>
  </w:num>
  <w:num w:numId="7" w16cid:durableId="1437098447">
    <w:abstractNumId w:val="0"/>
  </w:num>
  <w:num w:numId="8" w16cid:durableId="48451289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0509"/>
    <w:rsid w:val="006F334A"/>
    <w:rsid w:val="00C40509"/>
    <w:rsid w:val="00F120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B81B7A"/>
  <w15:docId w15:val="{1AA611D1-BE98-4025-A753-7206F0CFEA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id-ID"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uiPriority w:val="9"/>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69</Pages>
  <Words>3410</Words>
  <Characters>19443</Characters>
  <Application>Microsoft Office Word</Application>
  <DocSecurity>0</DocSecurity>
  <Lines>162</Lines>
  <Paragraphs>45</Paragraphs>
  <ScaleCrop>false</ScaleCrop>
  <Company/>
  <LinksUpToDate>false</LinksUpToDate>
  <CharactersWithSpaces>22808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cp:lastModifiedBy>
  <cp:revision>2</cp:revision>
  <dcterms:created xsi:type="dcterms:W3CDTF">2023-03-13T14:00:00Z</dcterms:created>
  <dcterms:modified xsi:type="dcterms:W3CDTF">2023-03-13T14:02:00Z</dcterms:modified>
</cp:coreProperties>
</file>